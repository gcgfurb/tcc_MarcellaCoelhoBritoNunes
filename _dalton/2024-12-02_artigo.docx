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00CA676" w14:textId="17F5DA87" w:rsidR="009A6121" w:rsidRPr="00B00E04" w:rsidRDefault="00CD3360" w:rsidP="009A6121">
      <w:pPr>
        <w:pStyle w:val="TF-TTULO"/>
      </w:pPr>
      <w:r>
        <w:t>Body go</w:t>
      </w:r>
      <w:r w:rsidR="009A6121">
        <w:t>: um aplicativo de realidade aumentada para ensino de anatomia humana</w:t>
      </w:r>
    </w:p>
    <w:p w14:paraId="6305AA89" w14:textId="01D52219" w:rsidR="00BB3651" w:rsidRDefault="009A6121" w:rsidP="005E4D96">
      <w:pPr>
        <w:pStyle w:val="TF-AUTORES"/>
        <w:rPr>
          <w:b w:val="0"/>
          <w:lang w:val="pt-BR"/>
        </w:rPr>
      </w:pPr>
      <w:r>
        <w:rPr>
          <w:lang w:val="pt-BR"/>
        </w:rPr>
        <w:t>Marcella Coelho Brito Nunes</w:t>
      </w:r>
      <w:r w:rsidR="005E4D96" w:rsidRPr="0039084B">
        <w:rPr>
          <w:lang w:val="pt-BR"/>
        </w:rPr>
        <w:t xml:space="preserve">, </w:t>
      </w:r>
      <w:r>
        <w:rPr>
          <w:lang w:val="pt-BR"/>
        </w:rPr>
        <w:t>Dalton Solano dos Reis</w:t>
      </w:r>
      <w:r w:rsidR="005E4D96">
        <w:rPr>
          <w:lang w:val="pt-BR"/>
        </w:rPr>
        <w:t xml:space="preserve"> </w:t>
      </w:r>
      <w:r w:rsidR="005E4D96" w:rsidRPr="005D0979">
        <w:rPr>
          <w:b w:val="0"/>
          <w:lang w:val="pt-BR"/>
        </w:rPr>
        <w:t>– Orientador</w:t>
      </w:r>
    </w:p>
    <w:p w14:paraId="6B6C294D" w14:textId="77777777" w:rsidR="00EC5071" w:rsidRDefault="00EC5071" w:rsidP="00EC5071">
      <w:pPr>
        <w:pStyle w:val="TF-INSTITUICAO"/>
      </w:pPr>
      <w:r>
        <w:t>Curso de Bacharel em Ciência da Computação</w:t>
      </w:r>
    </w:p>
    <w:p w14:paraId="2F795F84" w14:textId="77777777" w:rsidR="00EC5071" w:rsidRPr="00EC5071" w:rsidRDefault="00EC5071" w:rsidP="00EC5071">
      <w:pPr>
        <w:pStyle w:val="TF-INSTITUICAO"/>
      </w:pPr>
      <w:r w:rsidRPr="00EC5071">
        <w:t>Departamento de Sistemas e Computação</w:t>
      </w:r>
    </w:p>
    <w:p w14:paraId="5E521E32" w14:textId="77777777" w:rsidR="00EC5071" w:rsidRPr="00EC5071" w:rsidRDefault="00EC5071" w:rsidP="00EC5071">
      <w:pPr>
        <w:pStyle w:val="TF-INSTITUICAO"/>
      </w:pPr>
      <w:r w:rsidRPr="00EC5071">
        <w:t>Universidade Regional de Blumenau (FURB) – Blumenau, SC – Bra</w:t>
      </w:r>
      <w:r w:rsidR="00B87D11">
        <w:t>s</w:t>
      </w:r>
      <w:r w:rsidRPr="00EC5071">
        <w:t>il</w:t>
      </w:r>
    </w:p>
    <w:p w14:paraId="0F5D5CCD" w14:textId="641F0C8A" w:rsidR="00EC5071" w:rsidRPr="00EC5071" w:rsidRDefault="009A6121" w:rsidP="00EC5071">
      <w:pPr>
        <w:pStyle w:val="TF-EMAIL"/>
      </w:pPr>
      <w:r>
        <w:t>mcbnunes@furb.br</w:t>
      </w:r>
      <w:r w:rsidR="00EC5071" w:rsidRPr="00EC5071">
        <w:t xml:space="preserve">, </w:t>
      </w:r>
      <w:r>
        <w:t>dalton@furb.br</w:t>
      </w:r>
    </w:p>
    <w:p w14:paraId="0BBDE8E3" w14:textId="5A20D6BC" w:rsidR="00F255FC" w:rsidRPr="00AF16BC" w:rsidRDefault="005E4D96" w:rsidP="005E4D96">
      <w:pPr>
        <w:pStyle w:val="TF-RESUMO"/>
      </w:pPr>
      <w:r w:rsidRPr="00AF16BC">
        <w:rPr>
          <w:b/>
        </w:rPr>
        <w:t>Resumo:</w:t>
      </w:r>
      <w:r w:rsidRPr="00AF16BC">
        <w:t xml:space="preserve"> </w:t>
      </w:r>
      <w:r w:rsidR="00AF16BC" w:rsidRPr="00AF16BC">
        <w:t xml:space="preserve">Este artigo apresenta o processo de desenvolvimento e testes de um aplicativo que tem como objetivo auxiliar o ensino de anatomia humana. No jogo o aluno tem como objetivo responder as perguntas com as características de cada órgão. O aplicativo foi desenvolvido com o motor de jogos Unity. Para verificar a efetividade foram realizados testes com 12 alunos durante um evento de Games na cidade de Blumenau/SC. O aplicativo atingiu seu objetivo motivando os alunos a realizarem os exercícios de anatomia humana. </w:t>
      </w:r>
    </w:p>
    <w:p w14:paraId="0F9BF9BA" w14:textId="4BA19CCF" w:rsidR="00F255FC" w:rsidRPr="00AF16BC" w:rsidRDefault="00F255FC" w:rsidP="002879A7">
      <w:pPr>
        <w:pStyle w:val="TF-PALAVRASCHAVE"/>
      </w:pPr>
      <w:r w:rsidRPr="00AF16BC">
        <w:rPr>
          <w:b/>
        </w:rPr>
        <w:t>Palavras-chave</w:t>
      </w:r>
      <w:r w:rsidRPr="00AF16BC">
        <w:t xml:space="preserve">: </w:t>
      </w:r>
      <w:r w:rsidR="00AF16BC" w:rsidRPr="00AF16BC">
        <w:t>Realidade Aumentada</w:t>
      </w:r>
      <w:r w:rsidR="002879A7" w:rsidRPr="00AF16BC">
        <w:t xml:space="preserve">. </w:t>
      </w:r>
      <w:r w:rsidR="00AF16BC" w:rsidRPr="00AF16BC">
        <w:t>Anatomia Humana</w:t>
      </w:r>
      <w:r w:rsidRPr="00AF16BC">
        <w:t>.</w:t>
      </w:r>
      <w:r w:rsidR="00AF16BC" w:rsidRPr="00AF16BC">
        <w:t xml:space="preserve"> Unity</w:t>
      </w:r>
    </w:p>
    <w:p w14:paraId="6DC7FCF4" w14:textId="50C63016" w:rsidR="00D804E0" w:rsidRDefault="00725B37" w:rsidP="00725B37">
      <w:pPr>
        <w:pStyle w:val="Ttulo1"/>
      </w:pPr>
      <w:bookmarkStart w:id="0" w:name="_Toc420723208"/>
      <w:bookmarkStart w:id="1" w:name="_Toc482682369"/>
      <w:bookmarkStart w:id="2" w:name="_Toc54164903"/>
      <w:bookmarkStart w:id="3" w:name="_Toc54165663"/>
      <w:bookmarkStart w:id="4" w:name="_Toc54169315"/>
      <w:bookmarkStart w:id="5" w:name="_Toc96347419"/>
      <w:bookmarkStart w:id="6" w:name="_Toc96357709"/>
      <w:bookmarkStart w:id="7" w:name="_Toc96491849"/>
      <w:r>
        <w:t>INTRODUÇÃO</w:t>
      </w:r>
    </w:p>
    <w:p w14:paraId="42121577" w14:textId="0A2C3FBA" w:rsidR="009A6121" w:rsidRDefault="009A6121" w:rsidP="009A6121">
      <w:pPr>
        <w:pStyle w:val="TF-TEXTO"/>
      </w:pPr>
      <w:bookmarkStart w:id="8" w:name="_Toc54164913"/>
      <w:bookmarkStart w:id="9" w:name="_Toc54165667"/>
      <w:bookmarkStart w:id="10" w:name="_Toc54169325"/>
      <w:bookmarkStart w:id="11" w:name="_Toc96347431"/>
      <w:bookmarkStart w:id="12" w:name="_Toc96357715"/>
      <w:bookmarkStart w:id="13" w:name="_Toc96491858"/>
      <w:bookmarkStart w:id="14" w:name="_Toc511928431"/>
      <w:bookmarkStart w:id="15" w:name="_Toc419598587"/>
      <w:bookmarkEnd w:id="0"/>
      <w:bookmarkEnd w:id="1"/>
      <w:bookmarkEnd w:id="2"/>
      <w:bookmarkEnd w:id="3"/>
      <w:bookmarkEnd w:id="4"/>
      <w:bookmarkEnd w:id="5"/>
      <w:bookmarkEnd w:id="6"/>
      <w:bookmarkEnd w:id="7"/>
      <w:r>
        <w:t xml:space="preserve">Os métodos tradicionais de ensino estão passando por mudanças com o advento das Tecnologias de Informação e Comunicação (TIC). Os recursos digitais podem auxiliar de várias maneiras o processo de ensino e aprendizagem. Dentre as TICs, a </w:t>
      </w:r>
      <w:del w:id="16" w:author="Dalton Solano dos Reis" w:date="2024-12-02T11:10:00Z" w16du:dateUtc="2024-12-02T14:10:00Z">
        <w:r w:rsidDel="00F25072">
          <w:delText xml:space="preserve">realidade </w:delText>
        </w:r>
      </w:del>
      <w:ins w:id="17" w:author="Dalton Solano dos Reis" w:date="2024-12-02T11:10:00Z" w16du:dateUtc="2024-12-02T14:10:00Z">
        <w:r w:rsidR="00F25072">
          <w:t>R</w:t>
        </w:r>
        <w:r w:rsidR="00F25072">
          <w:t xml:space="preserve">ealidade </w:t>
        </w:r>
      </w:ins>
      <w:del w:id="18" w:author="Dalton Solano dos Reis" w:date="2024-12-02T11:10:00Z" w16du:dateUtc="2024-12-02T14:10:00Z">
        <w:r w:rsidDel="00F25072">
          <w:delText xml:space="preserve">aumentada </w:delText>
        </w:r>
      </w:del>
      <w:ins w:id="19" w:author="Dalton Solano dos Reis" w:date="2024-12-02T11:10:00Z" w16du:dateUtc="2024-12-02T14:10:00Z">
        <w:r w:rsidR="00F25072">
          <w:t>A</w:t>
        </w:r>
        <w:r w:rsidR="00F25072">
          <w:t xml:space="preserve">umentada </w:t>
        </w:r>
      </w:ins>
      <w:r>
        <w:t xml:space="preserve">vem mostrando-se promissora, tendo um grande potencial de utilização no âmbito educacional (Lopes </w:t>
      </w:r>
      <w:r w:rsidRPr="00AF1367">
        <w:rPr>
          <w:i/>
          <w:iCs/>
        </w:rPr>
        <w:t>et.al.,</w:t>
      </w:r>
      <w:r>
        <w:t xml:space="preserve"> 2019).</w:t>
      </w:r>
    </w:p>
    <w:p w14:paraId="4ACE596F" w14:textId="12680E86" w:rsidR="009A6121" w:rsidRDefault="009A6121" w:rsidP="009A6121">
      <w:pPr>
        <w:pStyle w:val="TF-TEXTO"/>
        <w:rPr>
          <w:color w:val="000000"/>
        </w:rPr>
      </w:pPr>
      <w:r>
        <w:t xml:space="preserve">A </w:t>
      </w:r>
      <w:del w:id="20" w:author="Dalton Solano dos Reis" w:date="2024-12-02T11:10:00Z" w16du:dateUtc="2024-12-02T14:10:00Z">
        <w:r w:rsidDel="00F25072">
          <w:delText xml:space="preserve">realidade </w:delText>
        </w:r>
      </w:del>
      <w:ins w:id="21" w:author="Dalton Solano dos Reis" w:date="2024-12-02T11:10:00Z" w16du:dateUtc="2024-12-02T14:10:00Z">
        <w:r w:rsidR="00F25072">
          <w:t>R</w:t>
        </w:r>
        <w:r w:rsidR="00F25072">
          <w:t xml:space="preserve">ealidade </w:t>
        </w:r>
      </w:ins>
      <w:del w:id="22" w:author="Dalton Solano dos Reis" w:date="2024-12-02T11:10:00Z" w16du:dateUtc="2024-12-02T14:10:00Z">
        <w:r w:rsidDel="00F25072">
          <w:delText xml:space="preserve">aumentada </w:delText>
        </w:r>
      </w:del>
      <w:ins w:id="23" w:author="Dalton Solano dos Reis" w:date="2024-12-02T11:10:00Z" w16du:dateUtc="2024-12-02T14:10:00Z">
        <w:r w:rsidR="00F25072">
          <w:t>A</w:t>
        </w:r>
        <w:r w:rsidR="00F25072">
          <w:t xml:space="preserve">umentada </w:t>
        </w:r>
      </w:ins>
      <w:r>
        <w:t xml:space="preserve">complementa o mundo real com componentes virtuais proporcionando aos alunos um alto nível de interatividade, com isso promove maior engajamento pois permite experiências dentro e fora da sala de aula (Lopes </w:t>
      </w:r>
      <w:r w:rsidRPr="69425BB8">
        <w:rPr>
          <w:i/>
          <w:iCs/>
        </w:rPr>
        <w:t>et. al</w:t>
      </w:r>
      <w:r>
        <w:t xml:space="preserve">., 2019). </w:t>
      </w:r>
      <w:r w:rsidRPr="69425BB8">
        <w:rPr>
          <w:color w:val="000000" w:themeColor="text1"/>
        </w:rPr>
        <w:t xml:space="preserve"> Pelo seu potencial de interatividade e potencial para facilitar o processo de aprendizagem, esta tecnologia vem sendo usada como ferramenta por professores da área da saúde para o ensino de anatomia humana </w:t>
      </w:r>
      <w:r>
        <w:t>(L</w:t>
      </w:r>
      <w:r w:rsidR="4F20BF59">
        <w:t>opes</w:t>
      </w:r>
      <w:r>
        <w:t xml:space="preserve"> </w:t>
      </w:r>
      <w:r w:rsidRPr="69425BB8">
        <w:rPr>
          <w:i/>
          <w:iCs/>
        </w:rPr>
        <w:t>et. al</w:t>
      </w:r>
      <w:r>
        <w:t>., 2019)</w:t>
      </w:r>
      <w:r w:rsidRPr="69425BB8">
        <w:rPr>
          <w:color w:val="000000" w:themeColor="text1"/>
        </w:rPr>
        <w:t>.</w:t>
      </w:r>
    </w:p>
    <w:p w14:paraId="6949E40B" w14:textId="50521C04" w:rsidR="009A6121" w:rsidRDefault="009A6121" w:rsidP="00A0568E">
      <w:pPr>
        <w:pStyle w:val="TF-TEXTO"/>
        <w:pPrChange w:id="24" w:author="Dalton Solano dos Reis" w:date="2024-12-02T11:02:00Z" w16du:dateUtc="2024-12-02T14:02:00Z">
          <w:pPr>
            <w:pStyle w:val="NormalWeb"/>
            <w:spacing w:before="0" w:beforeAutospacing="0" w:after="120" w:afterAutospacing="0"/>
            <w:ind w:firstLine="680"/>
            <w:jc w:val="both"/>
          </w:pPr>
        </w:pPrChange>
      </w:pPr>
      <w:r>
        <w:t xml:space="preserve">A anatomia humana estuda as estruturas do corpo. </w:t>
      </w:r>
      <w:r w:rsidR="00E44D5B">
        <w:t>Ela é inserida aos alunos inicialmente pelo estudo do corpo humano nas escolas, onde nas aulas de Ciências, logo no Ensino Fundamental, é lecionado sobre as principais funções dos órgãos de acordo com as diretrizes dos Parâmetros Curriculares Nacionais (Xavier</w:t>
      </w:r>
      <w:ins w:id="25" w:author="Dalton Solano dos Reis" w:date="2024-12-02T14:09:00Z" w16du:dateUtc="2024-12-02T17:09:00Z">
        <w:r w:rsidR="00EF54E3">
          <w:t xml:space="preserve"> </w:t>
        </w:r>
        <w:r w:rsidR="00EF54E3" w:rsidRPr="00EF54E3">
          <w:rPr>
            <w:i/>
            <w:iCs/>
            <w:rPrChange w:id="26" w:author="Dalton Solano dos Reis" w:date="2024-12-02T14:09:00Z" w16du:dateUtc="2024-12-02T17:09:00Z">
              <w:rPr/>
            </w:rPrChange>
          </w:rPr>
          <w:t>et al</w:t>
        </w:r>
        <w:r w:rsidR="00EF54E3">
          <w:t>.</w:t>
        </w:r>
      </w:ins>
      <w:r w:rsidR="00E44D5B">
        <w:t xml:space="preserve">, </w:t>
      </w:r>
      <w:del w:id="27" w:author="Dalton Solano dos Reis" w:date="2024-12-02T14:09:00Z" w16du:dateUtc="2024-12-02T17:09:00Z">
        <w:r w:rsidR="00E44D5B" w:rsidDel="00EF54E3">
          <w:delText>2015</w:delText>
        </w:r>
      </w:del>
      <w:ins w:id="28" w:author="Dalton Solano dos Reis" w:date="2024-12-02T14:09:00Z" w16du:dateUtc="2024-12-02T17:09:00Z">
        <w:r w:rsidR="00EF54E3">
          <w:t>20</w:t>
        </w:r>
        <w:r w:rsidR="00EF54E3">
          <w:t>20</w:t>
        </w:r>
      </w:ins>
      <w:r w:rsidR="00E44D5B">
        <w:t>). Já na graduação da área da saúde ela é estudada mais afundo pelos estudantes</w:t>
      </w:r>
      <w:r w:rsidR="009F369F">
        <w:t xml:space="preserve"> com a finalidade</w:t>
      </w:r>
      <w:r w:rsidR="00E44D5B">
        <w:t xml:space="preserve"> de conhecer as estruturas anatômicas de cada órgão. </w:t>
      </w:r>
      <w:r>
        <w:t xml:space="preserve">Nela aprende-se sobre a forma e localização dos órgãos do corpo humano e faz a relação com suas funções (Costa;Lins, 2012). A </w:t>
      </w:r>
      <w:ins w:id="29" w:author="Dalton Solano dos Reis" w:date="2024-12-02T13:42:00Z" w16du:dateUtc="2024-12-02T16:42:00Z">
        <w:r w:rsidR="00665140">
          <w:fldChar w:fldCharType="begin"/>
        </w:r>
        <w:r w:rsidR="00665140">
          <w:instrText xml:space="preserve"> REF _Ref184039357 \h </w:instrText>
        </w:r>
      </w:ins>
      <w:r w:rsidR="00665140">
        <w:fldChar w:fldCharType="separate"/>
      </w:r>
      <w:ins w:id="30" w:author="Dalton Solano dos Reis" w:date="2024-12-02T13:42:00Z" w16du:dateUtc="2024-12-02T16:42:00Z">
        <w:r w:rsidR="00665140">
          <w:t xml:space="preserve">Figura </w:t>
        </w:r>
        <w:r w:rsidR="00665140">
          <w:rPr>
            <w:noProof/>
          </w:rPr>
          <w:t>1</w:t>
        </w:r>
        <w:r w:rsidR="00665140">
          <w:fldChar w:fldCharType="end"/>
        </w:r>
        <w:r w:rsidR="00665140">
          <w:t xml:space="preserve"> </w:t>
        </w:r>
      </w:ins>
      <w:del w:id="31" w:author="Dalton Solano dos Reis" w:date="2024-12-02T13:42:00Z" w16du:dateUtc="2024-12-02T16:42:00Z">
        <w:r w:rsidDel="00665140">
          <w:delText xml:space="preserve">Figura 1 </w:delText>
        </w:r>
      </w:del>
      <w:r>
        <w:t>mostra o exemplo de um boneco que é utilizado em grande parte dos laboratórios de anatomia humana</w:t>
      </w:r>
      <w:r w:rsidR="00E44D5B">
        <w:t xml:space="preserve"> e nas escolas</w:t>
      </w:r>
      <w:r>
        <w:t xml:space="preserve"> para o ensino dos órgãos do corpo humano. </w:t>
      </w:r>
    </w:p>
    <w:p w14:paraId="52BE6957" w14:textId="606E75AD" w:rsidR="009A6121" w:rsidRDefault="00665140" w:rsidP="00665140">
      <w:pPr>
        <w:pStyle w:val="TF-LEGENDA"/>
      </w:pPr>
      <w:bookmarkStart w:id="32" w:name="_Ref184039357"/>
      <w:ins w:id="33" w:author="Dalton Solano dos Reis" w:date="2024-12-02T13:41:00Z" w16du:dateUtc="2024-12-02T16:41:00Z">
        <w:r>
          <w:t xml:space="preserve">Figura </w:t>
        </w:r>
        <w:r>
          <w:fldChar w:fldCharType="begin"/>
        </w:r>
        <w:r>
          <w:instrText xml:space="preserve"> SEQ Figura \* ARABIC </w:instrText>
        </w:r>
      </w:ins>
      <w:r>
        <w:fldChar w:fldCharType="separate"/>
      </w:r>
      <w:ins w:id="34" w:author="Dalton Solano dos Reis" w:date="2024-12-02T13:57:00Z" w16du:dateUtc="2024-12-02T16:57:00Z">
        <w:r w:rsidR="004B45E3">
          <w:rPr>
            <w:noProof/>
          </w:rPr>
          <w:t>1</w:t>
        </w:r>
      </w:ins>
      <w:ins w:id="35" w:author="Dalton Solano dos Reis" w:date="2024-12-02T13:41:00Z" w16du:dateUtc="2024-12-02T16:41:00Z">
        <w:r>
          <w:fldChar w:fldCharType="end"/>
        </w:r>
        <w:bookmarkEnd w:id="32"/>
        <w:r>
          <w:t xml:space="preserve"> </w:t>
        </w:r>
      </w:ins>
      <w:del w:id="36" w:author="Dalton Solano dos Reis" w:date="2024-12-02T13:41:00Z" w16du:dateUtc="2024-12-02T16:41:00Z">
        <w:r w:rsidR="009A6121" w:rsidDel="00665140">
          <w:delText xml:space="preserve">Figura 1 </w:delText>
        </w:r>
      </w:del>
      <w:r w:rsidR="5C4593FC">
        <w:t>-</w:t>
      </w:r>
      <w:r w:rsidR="009A6121">
        <w:t xml:space="preserve"> Torso Humano </w:t>
      </w:r>
    </w:p>
    <w:p w14:paraId="6DDC054C" w14:textId="77777777" w:rsidR="009A6121" w:rsidRDefault="009A6121" w:rsidP="009A6121">
      <w:pPr>
        <w:pStyle w:val="TF-FIGURA"/>
        <w:rPr>
          <w:sz w:val="24"/>
          <w:szCs w:val="24"/>
        </w:rPr>
      </w:pPr>
      <w:r>
        <w:rPr>
          <w:noProof/>
        </w:rPr>
        <w:drawing>
          <wp:inline distT="0" distB="0" distL="0" distR="0" wp14:anchorId="76FE4436" wp14:editId="21336E32">
            <wp:extent cx="2923474" cy="3050849"/>
            <wp:effectExtent l="0" t="0" r="0" b="0"/>
            <wp:docPr id="1067976526" name="Imagem 1067976526"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976526" name="Imagem 1" descr="Diagrama&#10;&#10;Descrição gerada automaticamente"/>
                    <pic:cNvPicPr/>
                  </pic:nvPicPr>
                  <pic:blipFill>
                    <a:blip r:embed="rId11"/>
                    <a:stretch>
                      <a:fillRect/>
                    </a:stretch>
                  </pic:blipFill>
                  <pic:spPr>
                    <a:xfrm>
                      <a:off x="0" y="0"/>
                      <a:ext cx="2942919" cy="3071141"/>
                    </a:xfrm>
                    <a:prstGeom prst="rect">
                      <a:avLst/>
                    </a:prstGeom>
                  </pic:spPr>
                </pic:pic>
              </a:graphicData>
            </a:graphic>
          </wp:inline>
        </w:drawing>
      </w:r>
    </w:p>
    <w:p w14:paraId="7953F8F8" w14:textId="03686D20" w:rsidR="009A6121" w:rsidRDefault="009A6121" w:rsidP="69425BB8">
      <w:pPr>
        <w:pStyle w:val="TF-FONTE"/>
      </w:pPr>
      <w:r>
        <w:t>Fonte: Roster Equipamentos Laboratoriais (2024).</w:t>
      </w:r>
    </w:p>
    <w:p w14:paraId="25834D50" w14:textId="42C98322" w:rsidR="009A6121" w:rsidRPr="00D5278E" w:rsidRDefault="009A6121" w:rsidP="00A0568E">
      <w:pPr>
        <w:pStyle w:val="TF-TEXTO"/>
        <w:pPrChange w:id="37" w:author="Dalton Solano dos Reis" w:date="2024-12-02T11:02:00Z" w16du:dateUtc="2024-12-02T14:02:00Z">
          <w:pPr>
            <w:pStyle w:val="NormalWeb"/>
            <w:spacing w:before="0" w:beforeAutospacing="0" w:after="120" w:afterAutospacing="0"/>
            <w:ind w:firstLine="680"/>
            <w:jc w:val="both"/>
          </w:pPr>
        </w:pPrChange>
      </w:pPr>
      <w:r w:rsidRPr="69425BB8">
        <w:lastRenderedPageBreak/>
        <w:t xml:space="preserve">A </w:t>
      </w:r>
      <w:del w:id="38" w:author="Dalton Solano dos Reis" w:date="2024-12-02T11:10:00Z" w16du:dateUtc="2024-12-02T14:10:00Z">
        <w:r w:rsidRPr="69425BB8" w:rsidDel="00F25072">
          <w:delText xml:space="preserve">realidade </w:delText>
        </w:r>
      </w:del>
      <w:ins w:id="39" w:author="Dalton Solano dos Reis" w:date="2024-12-02T11:10:00Z" w16du:dateUtc="2024-12-02T14:10:00Z">
        <w:r w:rsidR="00F25072">
          <w:t>R</w:t>
        </w:r>
        <w:r w:rsidR="00F25072" w:rsidRPr="69425BB8">
          <w:t xml:space="preserve">ealidade </w:t>
        </w:r>
      </w:ins>
      <w:del w:id="40" w:author="Dalton Solano dos Reis" w:date="2024-12-02T11:10:00Z" w16du:dateUtc="2024-12-02T14:10:00Z">
        <w:r w:rsidRPr="69425BB8" w:rsidDel="00F25072">
          <w:delText xml:space="preserve">aumentada </w:delText>
        </w:r>
      </w:del>
      <w:ins w:id="41" w:author="Dalton Solano dos Reis" w:date="2024-12-02T11:10:00Z" w16du:dateUtc="2024-12-02T14:10:00Z">
        <w:r w:rsidR="00F25072">
          <w:t>A</w:t>
        </w:r>
        <w:r w:rsidR="00F25072" w:rsidRPr="69425BB8">
          <w:t xml:space="preserve">umentada </w:t>
        </w:r>
      </w:ins>
      <w:r w:rsidRPr="69425BB8">
        <w:t xml:space="preserve">possibilita a visualização de cada órgão e sua localização nos organismos sem a necessidade de cortes físicos, se apresentando como uma grande aliada no estudo teórico da anatomia. O uso de realidade aumentada em aplicativos é inovador, ao criar interesse nas gerações mais jovens, acostumadas com uso constante da tecnologia no cotidiano, já que tradicionalmente o conteúdo de anatomia humana é ensinada em formato 2D, através de livros e na prática laboratorial. Além disso, </w:t>
      </w:r>
      <w:r w:rsidR="18042AFE" w:rsidRPr="69425BB8">
        <w:t xml:space="preserve">a </w:t>
      </w:r>
      <w:r w:rsidRPr="69425BB8">
        <w:t>experiência 3D oferece a possibilidade de acesso ao aplicativo de qualquer lugar e com isso se torna um método de aprendizado mais acessível a alunos de camadas sociais menos abastadas, proporcionando a democratização da educação com um ensino dinâmico e envolvente (Abdullah; Rokmain, 2023).</w:t>
      </w:r>
    </w:p>
    <w:p w14:paraId="45341FBB" w14:textId="1CEFA620" w:rsidR="009A6121" w:rsidRPr="00837A1B" w:rsidDel="00E243D7" w:rsidRDefault="009A6121" w:rsidP="009A6121">
      <w:pPr>
        <w:pStyle w:val="TF-TEXTO"/>
        <w:rPr>
          <w:del w:id="42" w:author="Dalton Solano dos Reis" w:date="2024-12-02T11:22:00Z" w16du:dateUtc="2024-12-02T14:22:00Z"/>
        </w:rPr>
      </w:pPr>
      <w:r>
        <w:t xml:space="preserve">Diante do exposto, justifica-se o desenvolvimento de tecnologias que possibilitem formas mais interativas de conhecimento, </w:t>
      </w:r>
      <w:r w:rsidR="73151907">
        <w:t xml:space="preserve">no qual </w:t>
      </w:r>
      <w:r>
        <w:t>os alunos possam utilizar metodologias ativas de aprendizado e possam construir o conhecimento de uma maneira mais dinâmica. Com isso</w:t>
      </w:r>
      <w:r w:rsidR="0D98ECC0">
        <w:t>,</w:t>
      </w:r>
      <w:r>
        <w:t xml:space="preserve"> esse </w:t>
      </w:r>
      <w:del w:id="43" w:author="Dalton Solano dos Reis" w:date="2024-12-02T11:03:00Z" w16du:dateUtc="2024-12-02T14:03:00Z">
        <w:r w:rsidDel="00A0568E">
          <w:delText>projeto propõe o desenvolvimento</w:delText>
        </w:r>
      </w:del>
      <w:ins w:id="44" w:author="Dalton Solano dos Reis" w:date="2024-12-02T11:03:00Z" w16du:dateUtc="2024-12-02T14:03:00Z">
        <w:r w:rsidR="00A0568E">
          <w:t>trabalho desenvolveu</w:t>
        </w:r>
      </w:ins>
      <w:r>
        <w:t xml:space="preserve"> de um aplicativo de </w:t>
      </w:r>
      <w:del w:id="45" w:author="Dalton Solano dos Reis" w:date="2024-12-02T11:10:00Z" w16du:dateUtc="2024-12-02T14:10:00Z">
        <w:r w:rsidDel="00F25072">
          <w:delText xml:space="preserve">realidade </w:delText>
        </w:r>
      </w:del>
      <w:ins w:id="46" w:author="Dalton Solano dos Reis" w:date="2024-12-02T11:10:00Z" w16du:dateUtc="2024-12-02T14:10:00Z">
        <w:r w:rsidR="00F25072">
          <w:t>R</w:t>
        </w:r>
        <w:r w:rsidR="00F25072">
          <w:t xml:space="preserve">ealidade </w:t>
        </w:r>
      </w:ins>
      <w:del w:id="47" w:author="Dalton Solano dos Reis" w:date="2024-12-02T11:10:00Z" w16du:dateUtc="2024-12-02T14:10:00Z">
        <w:r w:rsidDel="00F25072">
          <w:delText xml:space="preserve">aumentada </w:delText>
        </w:r>
      </w:del>
      <w:ins w:id="48" w:author="Dalton Solano dos Reis" w:date="2024-12-02T11:10:00Z" w16du:dateUtc="2024-12-02T14:10:00Z">
        <w:r w:rsidR="00F25072">
          <w:t>A</w:t>
        </w:r>
        <w:r w:rsidR="00F25072">
          <w:t xml:space="preserve">umentada </w:t>
        </w:r>
      </w:ins>
      <w:r>
        <w:t>para o ensino de anatomia humana</w:t>
      </w:r>
      <w:r w:rsidR="00E44D5B">
        <w:t xml:space="preserve"> nas escolas, mostrando as funcionalidades de cada órgão</w:t>
      </w:r>
      <w:r>
        <w:t>.</w:t>
      </w:r>
      <w:r w:rsidR="4137FFBC">
        <w:t xml:space="preserve"> </w:t>
      </w:r>
      <w:r>
        <w:t xml:space="preserve">O objetivo deste trabalho é disponibilizar um aplicativo de </w:t>
      </w:r>
      <w:del w:id="49" w:author="Dalton Solano dos Reis" w:date="2024-12-02T11:11:00Z" w16du:dateUtc="2024-12-02T14:11:00Z">
        <w:r w:rsidDel="00F25072">
          <w:delText xml:space="preserve">realidade </w:delText>
        </w:r>
      </w:del>
      <w:ins w:id="50" w:author="Dalton Solano dos Reis" w:date="2024-12-02T11:11:00Z" w16du:dateUtc="2024-12-02T14:11:00Z">
        <w:r w:rsidR="00F25072">
          <w:t>R</w:t>
        </w:r>
        <w:r w:rsidR="00F25072">
          <w:t xml:space="preserve">ealidade </w:t>
        </w:r>
      </w:ins>
      <w:del w:id="51" w:author="Dalton Solano dos Reis" w:date="2024-12-02T11:11:00Z" w16du:dateUtc="2024-12-02T14:11:00Z">
        <w:r w:rsidDel="00F25072">
          <w:delText xml:space="preserve">aumentada </w:delText>
        </w:r>
      </w:del>
      <w:ins w:id="52" w:author="Dalton Solano dos Reis" w:date="2024-12-02T11:11:00Z" w16du:dateUtc="2024-12-02T14:11:00Z">
        <w:r w:rsidR="00F25072">
          <w:t>A</w:t>
        </w:r>
        <w:r w:rsidR="00F25072">
          <w:t xml:space="preserve">umentada </w:t>
        </w:r>
      </w:ins>
      <w:r>
        <w:t xml:space="preserve">para </w:t>
      </w:r>
      <w:r w:rsidR="361A5D4D">
        <w:t xml:space="preserve">o </w:t>
      </w:r>
      <w:r>
        <w:t>ensino de anatomia humana</w:t>
      </w:r>
      <w:r w:rsidR="00E44D5B">
        <w:t xml:space="preserve"> nas escolas</w:t>
      </w:r>
      <w:r>
        <w:t>.</w:t>
      </w:r>
      <w:r w:rsidR="464D3EF9">
        <w:t xml:space="preserve"> </w:t>
      </w:r>
      <w:r>
        <w:t>Os objetivos específicos são:</w:t>
      </w:r>
      <w:ins w:id="53" w:author="Dalton Solano dos Reis" w:date="2024-12-02T11:22:00Z" w16du:dateUtc="2024-12-02T14:22:00Z">
        <w:r w:rsidR="00E243D7">
          <w:t xml:space="preserve"> </w:t>
        </w:r>
      </w:ins>
    </w:p>
    <w:p w14:paraId="7BB22A30" w14:textId="5B8787D8" w:rsidR="009A6121" w:rsidDel="00E243D7" w:rsidRDefault="009A6121" w:rsidP="00E243D7">
      <w:pPr>
        <w:pStyle w:val="TF-TEXTO"/>
        <w:rPr>
          <w:del w:id="54" w:author="Dalton Solano dos Reis" w:date="2024-12-02T11:22:00Z" w16du:dateUtc="2024-12-02T14:22:00Z"/>
        </w:rPr>
        <w:pPrChange w:id="55" w:author="Dalton Solano dos Reis" w:date="2024-12-02T11:22:00Z" w16du:dateUtc="2024-12-02T14:22:00Z">
          <w:pPr>
            <w:pStyle w:val="TF-ALNEA"/>
            <w:spacing w:before="0" w:after="120"/>
          </w:pPr>
        </w:pPrChange>
      </w:pPr>
      <w:r w:rsidRPr="00837A1B">
        <w:t>criar objetos 3D dos órgãos humanos;</w:t>
      </w:r>
      <w:ins w:id="56" w:author="Dalton Solano dos Reis" w:date="2024-12-02T11:22:00Z" w16du:dateUtc="2024-12-02T14:22:00Z">
        <w:r w:rsidR="00E243D7">
          <w:t xml:space="preserve"> </w:t>
        </w:r>
      </w:ins>
    </w:p>
    <w:p w14:paraId="6A3B5046" w14:textId="3DD87393" w:rsidR="00E44D5B" w:rsidRPr="00837A1B" w:rsidDel="00E243D7" w:rsidRDefault="00E44D5B" w:rsidP="00E243D7">
      <w:pPr>
        <w:pStyle w:val="TF-TEXTO"/>
        <w:rPr>
          <w:del w:id="57" w:author="Dalton Solano dos Reis" w:date="2024-12-02T11:22:00Z" w16du:dateUtc="2024-12-02T14:22:00Z"/>
        </w:rPr>
        <w:pPrChange w:id="58" w:author="Dalton Solano dos Reis" w:date="2024-12-02T11:22:00Z" w16du:dateUtc="2024-12-02T14:22:00Z">
          <w:pPr>
            <w:pStyle w:val="TF-ALNEA"/>
            <w:spacing w:before="0" w:after="120"/>
          </w:pPr>
        </w:pPrChange>
      </w:pPr>
      <w:r>
        <w:t>interagir com o usuário através de um jogo;</w:t>
      </w:r>
      <w:ins w:id="59" w:author="Dalton Solano dos Reis" w:date="2024-12-02T11:22:00Z" w16du:dateUtc="2024-12-02T14:22:00Z">
        <w:r w:rsidR="00E243D7">
          <w:t xml:space="preserve"> </w:t>
        </w:r>
      </w:ins>
    </w:p>
    <w:p w14:paraId="7D096ACB" w14:textId="72D4E4BC" w:rsidR="009A6121" w:rsidRPr="00837A1B" w:rsidDel="00E243D7" w:rsidRDefault="00E44D5B" w:rsidP="00E243D7">
      <w:pPr>
        <w:pStyle w:val="TF-TEXTO"/>
        <w:rPr>
          <w:del w:id="60" w:author="Dalton Solano dos Reis" w:date="2024-12-02T11:22:00Z" w16du:dateUtc="2024-12-02T14:22:00Z"/>
        </w:rPr>
        <w:pPrChange w:id="61" w:author="Dalton Solano dos Reis" w:date="2024-12-02T11:22:00Z" w16du:dateUtc="2024-12-02T14:22:00Z">
          <w:pPr>
            <w:pStyle w:val="TF-ALNEA"/>
            <w:spacing w:before="0" w:after="120"/>
          </w:pPr>
        </w:pPrChange>
      </w:pPr>
      <w:r>
        <w:t>mostrar as funções</w:t>
      </w:r>
      <w:r w:rsidR="009A6121">
        <w:t xml:space="preserve"> </w:t>
      </w:r>
      <w:r>
        <w:t>de</w:t>
      </w:r>
      <w:r w:rsidR="009A6121" w:rsidRPr="00837A1B">
        <w:t xml:space="preserve"> cada órgão </w:t>
      </w:r>
      <w:r w:rsidR="009A6121">
        <w:t>selecionado</w:t>
      </w:r>
      <w:r w:rsidR="009A6121" w:rsidRPr="00837A1B">
        <w:t>;</w:t>
      </w:r>
      <w:ins w:id="62" w:author="Dalton Solano dos Reis" w:date="2024-12-02T11:22:00Z" w16du:dateUtc="2024-12-02T14:22:00Z">
        <w:r w:rsidR="00E243D7">
          <w:t xml:space="preserve"> </w:t>
        </w:r>
      </w:ins>
    </w:p>
    <w:p w14:paraId="1992A8D4" w14:textId="60B2B853" w:rsidR="009A6121" w:rsidRPr="00DA4461" w:rsidRDefault="009A6121" w:rsidP="00E243D7">
      <w:pPr>
        <w:pStyle w:val="TF-TEXTO"/>
        <w:pPrChange w:id="63" w:author="Dalton Solano dos Reis" w:date="2024-12-02T11:22:00Z" w16du:dateUtc="2024-12-02T14:22:00Z">
          <w:pPr>
            <w:pStyle w:val="TF-ALNEA"/>
          </w:pPr>
        </w:pPrChange>
      </w:pPr>
      <w:r w:rsidRPr="00837A1B">
        <w:t xml:space="preserve">disponibilizar um método funcional e tecnológico </w:t>
      </w:r>
      <w:r>
        <w:t>para auxiliar o</w:t>
      </w:r>
      <w:r w:rsidRPr="00837A1B">
        <w:t xml:space="preserve"> ensino-aprendizagem</w:t>
      </w:r>
      <w:r>
        <w:t>.</w:t>
      </w:r>
    </w:p>
    <w:p w14:paraId="0E64294D" w14:textId="1CAF2DD7" w:rsidR="00F255FC" w:rsidRPr="00725B37" w:rsidRDefault="00F255FC" w:rsidP="00725B37">
      <w:pPr>
        <w:pStyle w:val="Ttulo1"/>
      </w:pPr>
      <w:r w:rsidRPr="00725B37">
        <w:t>FUNDAMENTAÇÃO TEÓRICA</w:t>
      </w:r>
      <w:bookmarkEnd w:id="8"/>
      <w:bookmarkEnd w:id="9"/>
      <w:bookmarkEnd w:id="10"/>
      <w:bookmarkEnd w:id="11"/>
      <w:bookmarkEnd w:id="12"/>
      <w:bookmarkEnd w:id="13"/>
      <w:bookmarkEnd w:id="14"/>
    </w:p>
    <w:p w14:paraId="5F5F25F6" w14:textId="7DCD106A" w:rsidR="00725B37" w:rsidRDefault="00942B69" w:rsidP="00725B37">
      <w:pPr>
        <w:pStyle w:val="TF-TEXTO"/>
      </w:pPr>
      <w:del w:id="64" w:author="Dalton Solano dos Reis" w:date="2024-12-02T11:06:00Z" w16du:dateUtc="2024-12-02T14:06:00Z">
        <w:r w:rsidDel="00F25072">
          <w:delText xml:space="preserve">Neste </w:delText>
        </w:r>
      </w:del>
      <w:ins w:id="65" w:author="Dalton Solano dos Reis" w:date="2024-12-02T11:06:00Z" w16du:dateUtc="2024-12-02T14:06:00Z">
        <w:r w:rsidR="00F25072">
          <w:t>Nesta</w:t>
        </w:r>
        <w:r w:rsidR="00F25072">
          <w:t xml:space="preserve"> </w:t>
        </w:r>
      </w:ins>
      <w:del w:id="66" w:author="Dalton Solano dos Reis" w:date="2024-12-02T11:06:00Z" w16du:dateUtc="2024-12-02T14:06:00Z">
        <w:r w:rsidDel="00F25072">
          <w:delText xml:space="preserve">capítulo </w:delText>
        </w:r>
      </w:del>
      <w:ins w:id="67" w:author="Dalton Solano dos Reis" w:date="2024-12-02T11:06:00Z" w16du:dateUtc="2024-12-02T14:06:00Z">
        <w:r w:rsidR="00F25072">
          <w:t xml:space="preserve">seção </w:t>
        </w:r>
      </w:ins>
      <w:r>
        <w:t xml:space="preserve">são levantados brevemente os temas que fundamentam o trabalho a ser realizado. A </w:t>
      </w:r>
      <w:ins w:id="68" w:author="Dalton Solano dos Reis" w:date="2024-12-02T11:06:00Z" w16du:dateUtc="2024-12-02T14:06:00Z">
        <w:r w:rsidR="00F25072">
          <w:t>sub</w:t>
        </w:r>
      </w:ins>
      <w:r>
        <w:t xml:space="preserve">seção 2.1 aborda os principais conceitos de Realidade Aumentada. </w:t>
      </w:r>
      <w:del w:id="69" w:author="Dalton Solano dos Reis" w:date="2024-12-02T11:06:00Z" w16du:dateUtc="2024-12-02T14:06:00Z">
        <w:r w:rsidDel="00F25072">
          <w:delText xml:space="preserve">A </w:delText>
        </w:r>
      </w:del>
      <w:ins w:id="70" w:author="Dalton Solano dos Reis" w:date="2024-12-02T11:06:00Z" w16du:dateUtc="2024-12-02T14:06:00Z">
        <w:r w:rsidR="00F25072">
          <w:t>Já</w:t>
        </w:r>
        <w:r w:rsidR="00F25072">
          <w:t xml:space="preserve"> </w:t>
        </w:r>
        <w:r w:rsidR="00F25072">
          <w:t>a sub</w:t>
        </w:r>
      </w:ins>
      <w:r>
        <w:t>seção 2.2 aborda um pouco sobre o conceito e ensino de Anatomia Humana.</w:t>
      </w:r>
    </w:p>
    <w:p w14:paraId="555F1CA0" w14:textId="125B9B3D" w:rsidR="00942B69" w:rsidRDefault="12537BA3" w:rsidP="00725B37">
      <w:pPr>
        <w:pStyle w:val="Ttulo1"/>
        <w:numPr>
          <w:ilvl w:val="0"/>
          <w:numId w:val="0"/>
        </w:numPr>
        <w:ind w:left="720"/>
      </w:pPr>
      <w:r>
        <w:t>2.1</w:t>
      </w:r>
      <w:r w:rsidR="41348D46">
        <w:t xml:space="preserve">   </w:t>
      </w:r>
      <w:r w:rsidR="00725B37">
        <w:tab/>
      </w:r>
      <w:r w:rsidR="2C995D4C">
        <w:t>REALIDADE AUMENTADA</w:t>
      </w:r>
    </w:p>
    <w:p w14:paraId="3CDA0BF4" w14:textId="064B926D" w:rsidR="00942B69" w:rsidRDefault="71051659" w:rsidP="00942B69">
      <w:pPr>
        <w:pStyle w:val="TF-TEXTO"/>
      </w:pPr>
      <w:r w:rsidRPr="0A4078C2">
        <w:t xml:space="preserve">A </w:t>
      </w:r>
      <w:del w:id="71" w:author="Dalton Solano dos Reis" w:date="2024-12-02T11:06:00Z" w16du:dateUtc="2024-12-02T14:06:00Z">
        <w:r w:rsidRPr="0A4078C2" w:rsidDel="00F25072">
          <w:delText xml:space="preserve">realidade </w:delText>
        </w:r>
      </w:del>
      <w:ins w:id="72" w:author="Dalton Solano dos Reis" w:date="2024-12-02T11:06:00Z" w16du:dateUtc="2024-12-02T14:06:00Z">
        <w:r w:rsidR="00F25072">
          <w:t>R</w:t>
        </w:r>
        <w:r w:rsidR="00F25072" w:rsidRPr="0A4078C2">
          <w:t xml:space="preserve">ealidade </w:t>
        </w:r>
      </w:ins>
      <w:del w:id="73" w:author="Dalton Solano dos Reis" w:date="2024-12-02T11:06:00Z" w16du:dateUtc="2024-12-02T14:06:00Z">
        <w:r w:rsidRPr="0A4078C2" w:rsidDel="00F25072">
          <w:delText xml:space="preserve">aumentada </w:delText>
        </w:r>
      </w:del>
      <w:ins w:id="74" w:author="Dalton Solano dos Reis" w:date="2024-12-02T11:06:00Z" w16du:dateUtc="2024-12-02T14:06:00Z">
        <w:r w:rsidR="00F25072">
          <w:t>A</w:t>
        </w:r>
        <w:r w:rsidR="00F25072" w:rsidRPr="0A4078C2">
          <w:t xml:space="preserve">umentada </w:t>
        </w:r>
      </w:ins>
      <w:r w:rsidRPr="0A4078C2">
        <w:t>(RA) é uma tecnologia que insere conteúdo virtual no mundo real, criando uma experiência híbrida e imersiva</w:t>
      </w:r>
      <w:r w:rsidR="23AD9720" w:rsidRPr="0A4078C2">
        <w:t xml:space="preserve"> (CNN Brasil, 2023)</w:t>
      </w:r>
      <w:r w:rsidRPr="0A4078C2">
        <w:t xml:space="preserve">. Ela utiliza câmeras e sensores para captar imagens do ambiente real e sobrepor elementos digitais, ampliando o que se vê em dispositivos como smartphones e tablets (CNN Brasil, 2023). </w:t>
      </w:r>
      <w:r w:rsidR="6A21AD35" w:rsidRPr="0A4078C2">
        <w:t>É</w:t>
      </w:r>
      <w:r w:rsidR="2C995D4C">
        <w:t xml:space="preserve"> uma tecnologia que suplementa o mundo real com objetos virtuais, gerados por computadores, no qual parece coexistir no mesmo espaço que o mundo real (Azuma </w:t>
      </w:r>
      <w:r w:rsidR="2C995D4C" w:rsidRPr="0A4078C2">
        <w:rPr>
          <w:i/>
          <w:iCs/>
        </w:rPr>
        <w:t>et al.,</w:t>
      </w:r>
      <w:r w:rsidR="2C995D4C">
        <w:t xml:space="preserve"> 2001). Nesse contexto, a RA proporciona um ensino imersivo, pois proporciona visualizar modelos virtuais em 3D, tornando-se uma opção dinâmica.</w:t>
      </w:r>
    </w:p>
    <w:p w14:paraId="140963B7" w14:textId="77777777" w:rsidR="00942B69" w:rsidRDefault="00942B69" w:rsidP="00942B69">
      <w:pPr>
        <w:pStyle w:val="TF-TEXTO"/>
      </w:pPr>
      <w:r>
        <w:t xml:space="preserve">Segundo Xavier </w:t>
      </w:r>
      <w:r w:rsidRPr="008A70CD">
        <w:rPr>
          <w:i/>
          <w:iCs/>
        </w:rPr>
        <w:t>et al</w:t>
      </w:r>
      <w:r>
        <w:t xml:space="preserve">. (2020) há duas abordagens de desenvolvimento, com marcador e sem marcador. A utilização do marcador serve para garantir e controlar o aparecimento dos objetos, visto que é um objeto físico que é reconhecido pela câmera (Xavier </w:t>
      </w:r>
      <w:r w:rsidRPr="008A70CD">
        <w:rPr>
          <w:i/>
          <w:iCs/>
        </w:rPr>
        <w:t>et al</w:t>
      </w:r>
      <w:r>
        <w:t xml:space="preserve">, 2020). </w:t>
      </w:r>
      <w:r w:rsidRPr="000F52DD">
        <w:t xml:space="preserve">Os marcadores são utilizados na etapa do registro, ou seja, quando as informações </w:t>
      </w:r>
      <w:r>
        <w:t>do</w:t>
      </w:r>
      <w:r w:rsidRPr="000F52DD">
        <w:t xml:space="preserve"> mundo real e da câmera são alinhadas com os dados virtuais geradores pelo computador e exibidos </w:t>
      </w:r>
      <w:r>
        <w:t xml:space="preserve">de maneira coerente </w:t>
      </w:r>
      <w:r w:rsidRPr="000F52DD">
        <w:t>(</w:t>
      </w:r>
      <w:r>
        <w:t>Roberto</w:t>
      </w:r>
      <w:r w:rsidRPr="000F52DD">
        <w:t xml:space="preserve"> </w:t>
      </w:r>
      <w:r w:rsidRPr="000F52DD">
        <w:rPr>
          <w:i/>
          <w:iCs/>
        </w:rPr>
        <w:t>et al</w:t>
      </w:r>
      <w:r>
        <w:rPr>
          <w:i/>
          <w:iCs/>
        </w:rPr>
        <w:t>.</w:t>
      </w:r>
      <w:r w:rsidRPr="000F52DD">
        <w:t>,</w:t>
      </w:r>
      <w:r>
        <w:t xml:space="preserve"> </w:t>
      </w:r>
      <w:r w:rsidRPr="000F52DD">
        <w:t>2011)</w:t>
      </w:r>
      <w:r>
        <w:t>. J</w:t>
      </w:r>
      <w:r w:rsidRPr="006405C1">
        <w:t>á as aplicações sem marcadores não requerem a inserção de elementos artificiais no ambiente, utilizando informações presentes nas cenas</w:t>
      </w:r>
      <w:r>
        <w:t xml:space="preserve"> </w:t>
      </w:r>
      <w:r w:rsidRPr="006405C1">
        <w:t>(S</w:t>
      </w:r>
      <w:r>
        <w:t xml:space="preserve">imões </w:t>
      </w:r>
      <w:r w:rsidRPr="00A82081">
        <w:rPr>
          <w:i/>
          <w:iCs/>
        </w:rPr>
        <w:t>et al.</w:t>
      </w:r>
      <w:r w:rsidRPr="006405C1">
        <w:t>, 2008).</w:t>
      </w:r>
    </w:p>
    <w:p w14:paraId="47430F50" w14:textId="61F314B6" w:rsidR="00942B69" w:rsidRDefault="2C995D4C" w:rsidP="00942B69">
      <w:pPr>
        <w:pStyle w:val="TF-TEXTO"/>
      </w:pPr>
      <w:r>
        <w:t xml:space="preserve">O relacionamento da área da computação com a área da saúde vem trazendo grandes avanços no campo da </w:t>
      </w:r>
      <w:del w:id="75" w:author="Dalton Solano dos Reis" w:date="2024-12-02T11:11:00Z" w16du:dateUtc="2024-12-02T14:11:00Z">
        <w:r w:rsidDel="00F25072">
          <w:delText xml:space="preserve">realidade </w:delText>
        </w:r>
      </w:del>
      <w:ins w:id="76" w:author="Dalton Solano dos Reis" w:date="2024-12-02T11:11:00Z" w16du:dateUtc="2024-12-02T14:11:00Z">
        <w:r w:rsidR="00F25072">
          <w:t>R</w:t>
        </w:r>
        <w:r w:rsidR="00F25072">
          <w:t xml:space="preserve">ealidade </w:t>
        </w:r>
      </w:ins>
      <w:del w:id="77" w:author="Dalton Solano dos Reis" w:date="2024-12-02T11:11:00Z" w16du:dateUtc="2024-12-02T14:11:00Z">
        <w:r w:rsidDel="00F25072">
          <w:delText>aumentada</w:delText>
        </w:r>
      </w:del>
      <w:ins w:id="78" w:author="Dalton Solano dos Reis" w:date="2024-12-02T11:11:00Z" w16du:dateUtc="2024-12-02T14:11:00Z">
        <w:r w:rsidR="00F25072">
          <w:t>A</w:t>
        </w:r>
        <w:r w:rsidR="00F25072">
          <w:t>umentada</w:t>
        </w:r>
      </w:ins>
      <w:ins w:id="79" w:author="Dalton Solano dos Reis" w:date="2024-12-02T11:12:00Z" w16du:dateUtc="2024-12-02T14:12:00Z">
        <w:r w:rsidR="00F25072">
          <w:t xml:space="preserve"> (RA)</w:t>
        </w:r>
      </w:ins>
      <w:r>
        <w:t xml:space="preserve">. Dentre as vantagens dos aplicativos de </w:t>
      </w:r>
      <w:del w:id="80" w:author="Dalton Solano dos Reis" w:date="2024-12-02T11:11:00Z" w16du:dateUtc="2024-12-02T14:11:00Z">
        <w:r w:rsidDel="00F25072">
          <w:delText xml:space="preserve">realidade </w:delText>
        </w:r>
      </w:del>
      <w:ins w:id="81" w:author="Dalton Solano dos Reis" w:date="2024-12-02T11:11:00Z" w16du:dateUtc="2024-12-02T14:11:00Z">
        <w:r w:rsidR="00F25072">
          <w:t>R</w:t>
        </w:r>
      </w:ins>
      <w:del w:id="82" w:author="Dalton Solano dos Reis" w:date="2024-12-02T11:11:00Z" w16du:dateUtc="2024-12-02T14:11:00Z">
        <w:r w:rsidDel="00F25072">
          <w:delText xml:space="preserve">aumentada </w:delText>
        </w:r>
      </w:del>
      <w:ins w:id="83" w:author="Dalton Solano dos Reis" w:date="2024-12-02T11:11:00Z" w16du:dateUtc="2024-12-02T14:11:00Z">
        <w:r w:rsidR="00F25072">
          <w:t>A</w:t>
        </w:r>
      </w:ins>
      <w:ins w:id="84" w:author="Dalton Solano dos Reis" w:date="2024-12-02T11:12:00Z" w16du:dateUtc="2024-12-02T14:12:00Z">
        <w:r w:rsidR="00F25072">
          <w:t xml:space="preserve"> </w:t>
        </w:r>
      </w:ins>
      <w:r>
        <w:t>para o aprendizado na área da saúde, temos o realismo dos objetos tridimensionais, a correlação espacial entre objetos físicos e virtuais, o realismo da interação, a ergonomia dos dispositivos e a precisão dos algoritmos (Tori; Hounssel,2020). As aplicações trazem benefícios para as duas áreas, além da possibilidade de diminuição de custos com aquisição de materiais físicos e apoio a construção de ambientes virtuais (Tori; Hounssel, 2020).</w:t>
      </w:r>
      <w:r w:rsidR="572F0785">
        <w:t xml:space="preserve"> Com isso,</w:t>
      </w:r>
      <w:r w:rsidR="58E04BDB">
        <w:t xml:space="preserve"> por meio da R</w:t>
      </w:r>
      <w:del w:id="85" w:author="Dalton Solano dos Reis" w:date="2024-12-02T11:12:00Z" w16du:dateUtc="2024-12-02T14:12:00Z">
        <w:r w:rsidR="58E04BDB" w:rsidDel="00F25072">
          <w:delText xml:space="preserve">ealidade Aumentada </w:delText>
        </w:r>
      </w:del>
      <w:ins w:id="86" w:author="Dalton Solano dos Reis" w:date="2024-12-02T11:12:00Z" w16du:dateUtc="2024-12-02T14:12:00Z">
        <w:r w:rsidR="00F25072">
          <w:t>A</w:t>
        </w:r>
        <w:r w:rsidR="00F25072">
          <w:t xml:space="preserve"> </w:t>
        </w:r>
      </w:ins>
      <w:r w:rsidR="58E04BDB">
        <w:t>é possível estudar os detalhes do corpo humano e treinar procedimentos de modo repetitivo e com maior precisão</w:t>
      </w:r>
      <w:r w:rsidR="7E1046F1">
        <w:t xml:space="preserve">. Uma área de estudo </w:t>
      </w:r>
      <w:ins w:id="87" w:author="Dalton Solano dos Reis" w:date="2024-12-02T11:11:00Z" w16du:dateUtc="2024-12-02T14:11:00Z">
        <w:r w:rsidR="00F25072">
          <w:t xml:space="preserve">que pode se beneficiar </w:t>
        </w:r>
      </w:ins>
      <w:ins w:id="88" w:author="Dalton Solano dos Reis" w:date="2024-12-02T11:12:00Z" w16du:dateUtc="2024-12-02T14:12:00Z">
        <w:r w:rsidR="00F25072">
          <w:t xml:space="preserve">com a RA </w:t>
        </w:r>
      </w:ins>
      <w:r w:rsidR="7E1046F1">
        <w:t>é a anatomia humana, onde pode ser avaliado os detalhes das peças anatômicas</w:t>
      </w:r>
      <w:del w:id="89" w:author="Dalton Solano dos Reis" w:date="2024-12-02T11:13:00Z" w16du:dateUtc="2024-12-02T14:13:00Z">
        <w:r w:rsidR="7E1046F1" w:rsidDel="00F25072">
          <w:delText>, c</w:delText>
        </w:r>
      </w:del>
      <w:ins w:id="90" w:author="Dalton Solano dos Reis" w:date="2024-12-02T11:13:00Z" w16du:dateUtc="2024-12-02T14:13:00Z">
        <w:r w:rsidR="00F25072">
          <w:t>. C</w:t>
        </w:r>
      </w:ins>
      <w:r w:rsidR="7E1046F1">
        <w:t>omo por exemplo</w:t>
      </w:r>
      <w:ins w:id="91" w:author="Dalton Solano dos Reis" w:date="2024-12-02T11:13:00Z" w16du:dateUtc="2024-12-02T14:13:00Z">
        <w:r w:rsidR="00F25072">
          <w:t>,</w:t>
        </w:r>
      </w:ins>
      <w:r w:rsidR="7E1046F1">
        <w:t xml:space="preserve"> no aplicativo 4D </w:t>
      </w:r>
      <w:r w:rsidR="62D1CF8C">
        <w:t>A</w:t>
      </w:r>
      <w:r w:rsidR="7E1046F1">
        <w:t>natomy</w:t>
      </w:r>
      <w:r w:rsidR="202533C1">
        <w:t xml:space="preserve"> (</w:t>
      </w:r>
      <w:ins w:id="92" w:author="Dalton Solano dos Reis" w:date="2024-12-02T13:43:00Z" w16du:dateUtc="2024-12-02T16:43:00Z">
        <w:r w:rsidR="00665140">
          <w:fldChar w:fldCharType="begin"/>
        </w:r>
        <w:r w:rsidR="00665140">
          <w:instrText xml:space="preserve"> REF _Ref184039399 \h </w:instrText>
        </w:r>
      </w:ins>
      <w:r w:rsidR="00665140">
        <w:fldChar w:fldCharType="separate"/>
      </w:r>
      <w:ins w:id="93" w:author="Dalton Solano dos Reis" w:date="2024-12-02T13:43:00Z" w16du:dateUtc="2024-12-02T16:43:00Z">
        <w:r w:rsidR="00665140">
          <w:t xml:space="preserve">Figura </w:t>
        </w:r>
        <w:r w:rsidR="00665140">
          <w:rPr>
            <w:noProof/>
          </w:rPr>
          <w:t>2</w:t>
        </w:r>
        <w:r w:rsidR="00665140">
          <w:fldChar w:fldCharType="end"/>
        </w:r>
      </w:ins>
      <w:del w:id="94" w:author="Dalton Solano dos Reis" w:date="2024-12-02T13:43:00Z" w16du:dateUtc="2024-12-02T16:43:00Z">
        <w:r w:rsidR="202533C1" w:rsidDel="00665140">
          <w:delText xml:space="preserve">Figura </w:delText>
        </w:r>
        <w:r w:rsidR="39CC018B" w:rsidDel="00665140">
          <w:delText>2</w:delText>
        </w:r>
      </w:del>
      <w:r w:rsidR="202533C1">
        <w:t>)</w:t>
      </w:r>
      <w:r w:rsidR="7E1046F1">
        <w:t xml:space="preserve"> que utiliza R</w:t>
      </w:r>
      <w:del w:id="95" w:author="Dalton Solano dos Reis" w:date="2024-12-02T11:13:00Z" w16du:dateUtc="2024-12-02T14:13:00Z">
        <w:r w:rsidR="7E1046F1" w:rsidDel="00F25072">
          <w:delText xml:space="preserve">ealidade Aumentada </w:delText>
        </w:r>
      </w:del>
      <w:ins w:id="96" w:author="Dalton Solano dos Reis" w:date="2024-12-02T11:13:00Z" w16du:dateUtc="2024-12-02T14:13:00Z">
        <w:r w:rsidR="00F25072">
          <w:t>A</w:t>
        </w:r>
        <w:r w:rsidR="00F25072">
          <w:t xml:space="preserve"> </w:t>
        </w:r>
      </w:ins>
      <w:r w:rsidR="7E1046F1">
        <w:t>e outras tecnologias para o en</w:t>
      </w:r>
      <w:r w:rsidR="12223646">
        <w:t>sino e uso na prática médica.</w:t>
      </w:r>
      <w:r w:rsidR="572F0785">
        <w:t xml:space="preserve"> </w:t>
      </w:r>
    </w:p>
    <w:p w14:paraId="48A3D9CD" w14:textId="5652C758" w:rsidR="13B02598" w:rsidRDefault="00665140" w:rsidP="00665140">
      <w:pPr>
        <w:pStyle w:val="TF-LEGENDA"/>
        <w:pPrChange w:id="97" w:author="Dalton Solano dos Reis" w:date="2024-12-02T13:42:00Z" w16du:dateUtc="2024-12-02T16:42:00Z">
          <w:pPr>
            <w:pStyle w:val="TF-FIGURA"/>
          </w:pPr>
        </w:pPrChange>
      </w:pPr>
      <w:bookmarkStart w:id="98" w:name="_Ref184039399"/>
      <w:ins w:id="99" w:author="Dalton Solano dos Reis" w:date="2024-12-02T13:42:00Z" w16du:dateUtc="2024-12-02T16:42:00Z">
        <w:r>
          <w:t xml:space="preserve">Figura </w:t>
        </w:r>
        <w:r>
          <w:fldChar w:fldCharType="begin"/>
        </w:r>
        <w:r>
          <w:instrText xml:space="preserve"> SEQ Figura \* ARABIC </w:instrText>
        </w:r>
      </w:ins>
      <w:r>
        <w:fldChar w:fldCharType="separate"/>
      </w:r>
      <w:ins w:id="100" w:author="Dalton Solano dos Reis" w:date="2024-12-02T13:57:00Z" w16du:dateUtc="2024-12-02T16:57:00Z">
        <w:r w:rsidR="004B45E3">
          <w:rPr>
            <w:noProof/>
          </w:rPr>
          <w:t>2</w:t>
        </w:r>
      </w:ins>
      <w:ins w:id="101" w:author="Dalton Solano dos Reis" w:date="2024-12-02T13:42:00Z" w16du:dateUtc="2024-12-02T16:42:00Z">
        <w:r>
          <w:fldChar w:fldCharType="end"/>
        </w:r>
      </w:ins>
      <w:bookmarkEnd w:id="98"/>
      <w:del w:id="102" w:author="Dalton Solano dos Reis" w:date="2024-12-02T13:42:00Z" w16du:dateUtc="2024-12-02T16:42:00Z">
        <w:r w:rsidR="13B02598" w:rsidDel="00665140">
          <w:delText xml:space="preserve">Figura </w:delText>
        </w:r>
        <w:r w:rsidR="0DAA36CB" w:rsidDel="00665140">
          <w:delText>2</w:delText>
        </w:r>
        <w:r w:rsidR="098163D0" w:rsidDel="00665140">
          <w:delText xml:space="preserve"> – </w:delText>
        </w:r>
      </w:del>
      <w:ins w:id="103" w:author="Dalton Solano dos Reis" w:date="2024-12-02T13:42:00Z" w16du:dateUtc="2024-12-02T16:42:00Z">
        <w:r>
          <w:t xml:space="preserve"> - </w:t>
        </w:r>
      </w:ins>
      <w:r w:rsidR="098163D0">
        <w:t xml:space="preserve">Exemplo do aplicativo </w:t>
      </w:r>
      <w:r w:rsidR="1B876E49">
        <w:t xml:space="preserve">4D </w:t>
      </w:r>
      <w:r w:rsidR="098163D0">
        <w:t>Anatomy</w:t>
      </w:r>
      <w:del w:id="104" w:author="Dalton Solano dos Reis" w:date="2024-12-02T11:13:00Z" w16du:dateUtc="2024-12-02T14:13:00Z">
        <w:r w:rsidR="098163D0" w:rsidDel="00F25072">
          <w:delText>.</w:delText>
        </w:r>
      </w:del>
    </w:p>
    <w:p w14:paraId="5CF4A1C1" w14:textId="1E73AF72" w:rsidR="098163D0" w:rsidRDefault="098163D0" w:rsidP="0A4078C2">
      <w:pPr>
        <w:pStyle w:val="TF-FIGURA"/>
      </w:pPr>
      <w:r>
        <w:rPr>
          <w:noProof/>
        </w:rPr>
        <w:drawing>
          <wp:inline distT="0" distB="0" distL="0" distR="0" wp14:anchorId="1E864C87" wp14:editId="4083A7B0">
            <wp:extent cx="4871103" cy="1502668"/>
            <wp:effectExtent l="0" t="0" r="0" b="0"/>
            <wp:docPr id="1296878330" name="Imagem 1296878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4923312" cy="1518774"/>
                    </a:xfrm>
                    <a:prstGeom prst="rect">
                      <a:avLst/>
                    </a:prstGeom>
                  </pic:spPr>
                </pic:pic>
              </a:graphicData>
            </a:graphic>
          </wp:inline>
        </w:drawing>
      </w:r>
    </w:p>
    <w:p w14:paraId="4AC1CCFC" w14:textId="691042D0" w:rsidR="13B02598" w:rsidRDefault="13B02598" w:rsidP="0A4078C2">
      <w:pPr>
        <w:pStyle w:val="TF-FONTE"/>
      </w:pPr>
      <w:r>
        <w:t xml:space="preserve">Fonte: </w:t>
      </w:r>
      <w:r w:rsidR="6C0253F1">
        <w:t>4D Anatomy</w:t>
      </w:r>
      <w:r>
        <w:t xml:space="preserve"> (2024).</w:t>
      </w:r>
    </w:p>
    <w:p w14:paraId="72AF53DD" w14:textId="37580124" w:rsidR="00942B69" w:rsidRDefault="007E480E" w:rsidP="00725B37">
      <w:pPr>
        <w:pStyle w:val="Ttulo1"/>
        <w:numPr>
          <w:ilvl w:val="0"/>
          <w:numId w:val="0"/>
        </w:numPr>
        <w:ind w:left="720"/>
      </w:pPr>
      <w:r>
        <w:lastRenderedPageBreak/>
        <w:t xml:space="preserve">2.2    </w:t>
      </w:r>
      <w:r w:rsidR="00942B69">
        <w:t>ENSINO DE ANATOMIA HUMANA</w:t>
      </w:r>
    </w:p>
    <w:p w14:paraId="4B314364" w14:textId="6B8F073F" w:rsidR="00942B69" w:rsidRDefault="2C995D4C" w:rsidP="00942B69">
      <w:pPr>
        <w:pStyle w:val="TF-TEXTO"/>
      </w:pPr>
      <w:r>
        <w:t xml:space="preserve">A aplicabilidade da </w:t>
      </w:r>
      <w:del w:id="105" w:author="Dalton Solano dos Reis" w:date="2024-12-02T11:18:00Z" w16du:dateUtc="2024-12-02T14:18:00Z">
        <w:r w:rsidDel="00E243D7">
          <w:delText xml:space="preserve">realidade </w:delText>
        </w:r>
      </w:del>
      <w:ins w:id="106" w:author="Dalton Solano dos Reis" w:date="2024-12-02T11:18:00Z" w16du:dateUtc="2024-12-02T14:18:00Z">
        <w:r w:rsidR="00E243D7">
          <w:t>R</w:t>
        </w:r>
        <w:r w:rsidR="00E243D7">
          <w:t xml:space="preserve">ealidade </w:t>
        </w:r>
      </w:ins>
      <w:del w:id="107" w:author="Dalton Solano dos Reis" w:date="2024-12-02T11:18:00Z" w16du:dateUtc="2024-12-02T14:18:00Z">
        <w:r w:rsidDel="00E243D7">
          <w:delText xml:space="preserve">aumentada </w:delText>
        </w:r>
      </w:del>
      <w:ins w:id="108" w:author="Dalton Solano dos Reis" w:date="2024-12-02T11:18:00Z" w16du:dateUtc="2024-12-02T14:18:00Z">
        <w:r w:rsidR="00E243D7">
          <w:t>A</w:t>
        </w:r>
        <w:r w:rsidR="00E243D7">
          <w:t xml:space="preserve">umentada </w:t>
        </w:r>
      </w:ins>
      <w:r>
        <w:t xml:space="preserve">na área da saúde envolve uma série de possibilidades de pesquisa e desenvolvimento. Uma delas é o estudo de anatomia humana. A anatomia humana é o estudo das estruturas do corpo, tanto externas quanto internas e da relação física entre elas (Martini </w:t>
      </w:r>
      <w:r w:rsidRPr="0A4078C2">
        <w:rPr>
          <w:i/>
          <w:iCs/>
        </w:rPr>
        <w:t>et al</w:t>
      </w:r>
      <w:r>
        <w:t xml:space="preserve">, 2019). Ela pode ser dividida em duas grandes partes que é a microscópica, que estuda estruturas que não podem ser visualizadas a olho nu, como células e tecidos. A anatomia macroscópica considera todas as estruturas visíveis a olho nu, como esqueleto e órgãos (Martini </w:t>
      </w:r>
      <w:r w:rsidRPr="0A4078C2">
        <w:rPr>
          <w:i/>
          <w:iCs/>
        </w:rPr>
        <w:t>et al</w:t>
      </w:r>
      <w:r>
        <w:t>, 2009).</w:t>
      </w:r>
    </w:p>
    <w:p w14:paraId="3BF321C7" w14:textId="77777777" w:rsidR="00942B69" w:rsidRDefault="00942B69" w:rsidP="00942B69">
      <w:pPr>
        <w:pStyle w:val="TF-TEXTO"/>
      </w:pPr>
      <w:r w:rsidRPr="00E1489D">
        <w:t>A anatomia humana possui seu próprio campo intelectual de texto, práticas, regras de entrada e exame protegidas por hierarquias forte</w:t>
      </w:r>
      <w:r>
        <w:t xml:space="preserve">s. O </w:t>
      </w:r>
      <w:r w:rsidRPr="00E1489D">
        <w:t>processo de ensino-aprendizagem dessa disciplina é complexo devido a grande quantidade de considerações e estruturas a serem estudadas pelos acadêmicos</w:t>
      </w:r>
      <w:r>
        <w:t xml:space="preserve"> (Filho </w:t>
      </w:r>
      <w:r w:rsidRPr="00865BC8">
        <w:rPr>
          <w:i/>
          <w:iCs/>
        </w:rPr>
        <w:t>et al.,</w:t>
      </w:r>
      <w:r>
        <w:t xml:space="preserve"> 2011)</w:t>
      </w:r>
      <w:r w:rsidRPr="00E1489D">
        <w:t>. Durante o processo do ensino, são diversas visualizações de uma mesma estrutura, aprofundando assim, os microssistemas e macrossistemas e as interconexões das estruturas orgânicas corporais (Filho</w:t>
      </w:r>
      <w:r>
        <w:t xml:space="preserve"> </w:t>
      </w:r>
      <w:r w:rsidRPr="00A82081">
        <w:rPr>
          <w:i/>
          <w:iCs/>
        </w:rPr>
        <w:t>et al.</w:t>
      </w:r>
      <w:r w:rsidRPr="00E1489D">
        <w:t>, 2011).</w:t>
      </w:r>
      <w:r>
        <w:t xml:space="preserve"> </w:t>
      </w:r>
    </w:p>
    <w:p w14:paraId="7963AFF3" w14:textId="77777777" w:rsidR="00942B69" w:rsidRDefault="00942B69" w:rsidP="00942B69">
      <w:pPr>
        <w:pStyle w:val="TF-TEXTO"/>
      </w:pPr>
      <w:r w:rsidRPr="00E1489D">
        <w:t>Nas aulas expositivas há a dificuldade no acesso aos livros e atlas devido ao alto custo. Já para o ensino prático, um grande problema é a escassez de cadáveres, devido a burocracia relacionada a sua obtenção</w:t>
      </w:r>
      <w:r>
        <w:t xml:space="preserve"> (Filho </w:t>
      </w:r>
      <w:r w:rsidRPr="00A82081">
        <w:rPr>
          <w:i/>
          <w:iCs/>
        </w:rPr>
        <w:t>et al.</w:t>
      </w:r>
      <w:r>
        <w:t>, 2011)</w:t>
      </w:r>
      <w:r w:rsidRPr="00E1489D">
        <w:t>. Diante desse desafio o professor precisa atuar com didáticas inovadoras para disseminar o conhecimento e estudo entre os alunos</w:t>
      </w:r>
      <w:r>
        <w:t xml:space="preserve">. As metodologias ativas de aprendizado têm sido utilizadas, através da inserção de tecnologias como aplicativos e jogos. Estas tecnologias estimulam o senso crítico dos alunos, tornando-os protagonistas no processo de aprendizado, otimizando a construção do conhecimento (Pinheiro </w:t>
      </w:r>
      <w:r w:rsidRPr="00A82081">
        <w:rPr>
          <w:i/>
          <w:iCs/>
        </w:rPr>
        <w:t>et al.,</w:t>
      </w:r>
      <w:r>
        <w:t>2021).</w:t>
      </w:r>
    </w:p>
    <w:p w14:paraId="6F588180" w14:textId="4C1D3E68" w:rsidR="007E480E" w:rsidRDefault="00725B37" w:rsidP="00725B37">
      <w:pPr>
        <w:pStyle w:val="Ttulo1"/>
        <w:numPr>
          <w:ilvl w:val="0"/>
          <w:numId w:val="0"/>
        </w:numPr>
        <w:ind w:left="720"/>
      </w:pPr>
      <w:r>
        <w:t>2.3</w:t>
      </w:r>
      <w:r>
        <w:tab/>
      </w:r>
      <w:r w:rsidR="007E480E">
        <w:t>ENSINO DE CIÊNCIAS</w:t>
      </w:r>
      <w:r w:rsidR="001274D5">
        <w:t xml:space="preserve"> </w:t>
      </w:r>
      <w:r>
        <w:t>E ANATOMIA HUMANA</w:t>
      </w:r>
      <w:r w:rsidR="007E480E">
        <w:t xml:space="preserve"> NAS ESCOLAS</w:t>
      </w:r>
    </w:p>
    <w:p w14:paraId="6D2B08D1" w14:textId="4A609454" w:rsidR="001274D5" w:rsidRDefault="732500B2" w:rsidP="0A4078C2">
      <w:pPr>
        <w:pStyle w:val="TF-TEXTO"/>
      </w:pPr>
      <w:r>
        <w:t>O ensino de Ciências faz parte do programa pedagógico vigente no Brasil pela Lei de Diretrizes e Bases e foi implantado nas séries do ensino fundamental em 1961 (Brasil,</w:t>
      </w:r>
      <w:ins w:id="109" w:author="Dalton Solano dos Reis" w:date="2024-12-02T11:21:00Z" w16du:dateUtc="2024-12-02T14:21:00Z">
        <w:r w:rsidR="00E243D7">
          <w:t xml:space="preserve"> </w:t>
        </w:r>
      </w:ins>
      <w:r w:rsidR="0964187E">
        <w:t>201</w:t>
      </w:r>
      <w:r>
        <w:t>8).</w:t>
      </w:r>
      <w:r w:rsidR="5A89A6FD">
        <w:t xml:space="preserve"> </w:t>
      </w:r>
      <w:r>
        <w:t>É de fundamental importância para o processo de aprendizagem dos alunos permitir que eles vivenciem o que se é tido como conhecimento científico através de observações, é o que estabelece os Parâmetros Curriculares Nacionais (Brasil,</w:t>
      </w:r>
      <w:ins w:id="110" w:author="Dalton Solano dos Reis" w:date="2024-12-02T11:22:00Z" w16du:dateUtc="2024-12-02T14:22:00Z">
        <w:r w:rsidR="00E243D7">
          <w:t xml:space="preserve"> </w:t>
        </w:r>
      </w:ins>
      <w:r w:rsidR="170346D4">
        <w:t>201</w:t>
      </w:r>
      <w:r>
        <w:t>8). Para melhor formação dos alunos, há a necessidade de aplicações práticas de ensino para que eles possam desenvolver uma aprendizagem ativa</w:t>
      </w:r>
      <w:r w:rsidR="694B0820">
        <w:t>.</w:t>
      </w:r>
      <w:r>
        <w:t xml:space="preserve"> </w:t>
      </w:r>
    </w:p>
    <w:p w14:paraId="6C812F49" w14:textId="618D2854" w:rsidR="001274D5" w:rsidRDefault="683EBD83" w:rsidP="0A4078C2">
      <w:pPr>
        <w:pStyle w:val="TF-TEXTO"/>
      </w:pPr>
      <w:r w:rsidRPr="0A4078C2">
        <w:t>A Base Nacional Comum Curricular define as habilidades que os estudantes devem desenvolver durante seu processo educacional. No que se refere ao componente de Ciências da Natureza, essas habilidades incluem compreender, valorizar e cuidar de si mesmos, de seu corpo e de sua saúde. Para isso, são abordados temas como a estrutura celular, os órgãos e sistemas do corpo humano, o funcionamento dos organismos e conceitos de neurociência (</w:t>
      </w:r>
      <w:r w:rsidR="00E243D7" w:rsidRPr="0A4078C2">
        <w:t>Brasil</w:t>
      </w:r>
      <w:commentRangeStart w:id="111"/>
      <w:commentRangeEnd w:id="111"/>
      <w:r w:rsidR="00E243D7">
        <w:rPr>
          <w:rStyle w:val="Refdecomentrio"/>
        </w:rPr>
        <w:commentReference w:id="111"/>
      </w:r>
      <w:r w:rsidRPr="0A4078C2">
        <w:t>, 2018).</w:t>
      </w:r>
    </w:p>
    <w:p w14:paraId="300B01D4" w14:textId="73709A1C" w:rsidR="007E480E" w:rsidRPr="007E480E" w:rsidRDefault="732500B2" w:rsidP="001274D5">
      <w:pPr>
        <w:pStyle w:val="TF-TEXTO"/>
      </w:pPr>
      <w:r>
        <w:t>Na aula prática</w:t>
      </w:r>
      <w:r w:rsidR="4011C898">
        <w:t xml:space="preserve"> (</w:t>
      </w:r>
      <w:ins w:id="112" w:author="Dalton Solano dos Reis" w:date="2024-12-02T13:43:00Z" w16du:dateUtc="2024-12-02T16:43:00Z">
        <w:r w:rsidR="00665140">
          <w:fldChar w:fldCharType="begin"/>
        </w:r>
        <w:r w:rsidR="00665140">
          <w:instrText xml:space="preserve"> REF _Ref184039432 \h </w:instrText>
        </w:r>
      </w:ins>
      <w:r w:rsidR="00665140">
        <w:fldChar w:fldCharType="separate"/>
      </w:r>
      <w:ins w:id="113" w:author="Dalton Solano dos Reis" w:date="2024-12-02T13:43:00Z" w16du:dateUtc="2024-12-02T16:43:00Z">
        <w:r w:rsidR="00665140">
          <w:t xml:space="preserve">Figura </w:t>
        </w:r>
        <w:r w:rsidR="00665140">
          <w:rPr>
            <w:noProof/>
          </w:rPr>
          <w:t>3</w:t>
        </w:r>
        <w:r w:rsidR="00665140">
          <w:fldChar w:fldCharType="end"/>
        </w:r>
      </w:ins>
      <w:del w:id="114" w:author="Dalton Solano dos Reis" w:date="2024-12-02T13:43:00Z" w16du:dateUtc="2024-12-02T16:43:00Z">
        <w:r w:rsidR="4011C898" w:rsidDel="00665140">
          <w:delText>Figura 3</w:delText>
        </w:r>
      </w:del>
      <w:r w:rsidR="4011C898">
        <w:t>)</w:t>
      </w:r>
      <w:r>
        <w:t xml:space="preserve">, os alunos manuseiam objetos e instrumentos construindo o conhecimento através da sua participação ativa, possibilitando colocar a teoria em execução. Desta forma, para o ensino de ciências e anatomia humana, métodos ativos como jogos, modelos sintéticos, aulas de campo, despertam interesse dos estudantes pela disciplina e facilita a construção do conhecimento, mostrando-se uma forma dinâmica e lúdica e apresentando-se como uma maneira </w:t>
      </w:r>
      <w:r w:rsidR="285110AB">
        <w:t>bem-sucedida</w:t>
      </w:r>
      <w:r>
        <w:t xml:space="preserve"> no ensino do corpo humano</w:t>
      </w:r>
      <w:r w:rsidR="62712AC0">
        <w:t xml:space="preserve"> </w:t>
      </w:r>
      <w:r>
        <w:t>(Xavier</w:t>
      </w:r>
      <w:ins w:id="115" w:author="Dalton Solano dos Reis" w:date="2024-12-02T14:09:00Z" w16du:dateUtc="2024-12-02T17:09:00Z">
        <w:r w:rsidR="00EF54E3">
          <w:t xml:space="preserve"> </w:t>
        </w:r>
        <w:r w:rsidR="00EF54E3" w:rsidRPr="00EF54E3">
          <w:rPr>
            <w:i/>
            <w:iCs/>
            <w:rPrChange w:id="116" w:author="Dalton Solano dos Reis" w:date="2024-12-02T14:09:00Z" w16du:dateUtc="2024-12-02T17:09:00Z">
              <w:rPr/>
            </w:rPrChange>
          </w:rPr>
          <w:t>et al</w:t>
        </w:r>
        <w:r w:rsidR="00EF54E3">
          <w:t>.</w:t>
        </w:r>
      </w:ins>
      <w:r>
        <w:t>,</w:t>
      </w:r>
      <w:ins w:id="117" w:author="Dalton Solano dos Reis" w:date="2024-12-02T11:24:00Z" w16du:dateUtc="2024-12-02T14:24:00Z">
        <w:r w:rsidR="00E243D7">
          <w:t xml:space="preserve"> </w:t>
        </w:r>
      </w:ins>
      <w:del w:id="118" w:author="Dalton Solano dos Reis" w:date="2024-12-02T14:09:00Z" w16du:dateUtc="2024-12-02T17:09:00Z">
        <w:r w:rsidDel="00EF54E3">
          <w:delText>2015</w:delText>
        </w:r>
      </w:del>
      <w:ins w:id="119" w:author="Dalton Solano dos Reis" w:date="2024-12-02T14:09:00Z" w16du:dateUtc="2024-12-02T17:09:00Z">
        <w:r w:rsidR="00EF54E3">
          <w:t>20</w:t>
        </w:r>
        <w:r w:rsidR="00EF54E3">
          <w:t>20</w:t>
        </w:r>
      </w:ins>
      <w:r>
        <w:t>).</w:t>
      </w:r>
    </w:p>
    <w:p w14:paraId="6760BB95" w14:textId="0BE2A8B3" w:rsidR="254E4C22" w:rsidRDefault="00665140" w:rsidP="00665140">
      <w:pPr>
        <w:pStyle w:val="TF-LEGENDA"/>
        <w:pPrChange w:id="120" w:author="Dalton Solano dos Reis" w:date="2024-12-02T13:43:00Z" w16du:dateUtc="2024-12-02T16:43:00Z">
          <w:pPr>
            <w:pStyle w:val="TF-FIGURA"/>
          </w:pPr>
        </w:pPrChange>
      </w:pPr>
      <w:bookmarkStart w:id="121" w:name="_Ref184039432"/>
      <w:ins w:id="122" w:author="Dalton Solano dos Reis" w:date="2024-12-02T13:43:00Z" w16du:dateUtc="2024-12-02T16:43:00Z">
        <w:r>
          <w:t xml:space="preserve">Figura </w:t>
        </w:r>
        <w:r>
          <w:fldChar w:fldCharType="begin"/>
        </w:r>
        <w:r>
          <w:instrText xml:space="preserve"> SEQ Figura \* ARABIC </w:instrText>
        </w:r>
      </w:ins>
      <w:r>
        <w:fldChar w:fldCharType="separate"/>
      </w:r>
      <w:ins w:id="123" w:author="Dalton Solano dos Reis" w:date="2024-12-02T13:57:00Z" w16du:dateUtc="2024-12-02T16:57:00Z">
        <w:r w:rsidR="004B45E3">
          <w:rPr>
            <w:noProof/>
          </w:rPr>
          <w:t>3</w:t>
        </w:r>
      </w:ins>
      <w:ins w:id="124" w:author="Dalton Solano dos Reis" w:date="2024-12-02T13:43:00Z" w16du:dateUtc="2024-12-02T16:43:00Z">
        <w:r>
          <w:fldChar w:fldCharType="end"/>
        </w:r>
      </w:ins>
      <w:bookmarkEnd w:id="121"/>
      <w:del w:id="125" w:author="Dalton Solano dos Reis" w:date="2024-12-02T13:43:00Z" w16du:dateUtc="2024-12-02T16:43:00Z">
        <w:r w:rsidR="254E4C22" w:rsidDel="00665140">
          <w:delText xml:space="preserve">Figura 3 - </w:delText>
        </w:r>
      </w:del>
      <w:ins w:id="126" w:author="Dalton Solano dos Reis" w:date="2024-12-02T13:43:00Z" w16du:dateUtc="2024-12-02T16:43:00Z">
        <w:r>
          <w:t xml:space="preserve"> - </w:t>
        </w:r>
      </w:ins>
      <w:r w:rsidR="254E4C22">
        <w:t>Exemplo de aula prática do corpo humano nas escolas</w:t>
      </w:r>
      <w:del w:id="127" w:author="Dalton Solano dos Reis" w:date="2024-12-02T11:27:00Z" w16du:dateUtc="2024-12-02T14:27:00Z">
        <w:r w:rsidR="254E4C22" w:rsidDel="008A42D0">
          <w:delText>.</w:delText>
        </w:r>
      </w:del>
    </w:p>
    <w:p w14:paraId="418F472E" w14:textId="68EB8DD7" w:rsidR="254E4C22" w:rsidRDefault="254E4C22" w:rsidP="0A4078C2">
      <w:pPr>
        <w:pStyle w:val="TF-FIGURA"/>
      </w:pPr>
      <w:r>
        <w:rPr>
          <w:noProof/>
        </w:rPr>
        <w:drawing>
          <wp:inline distT="0" distB="0" distL="0" distR="0" wp14:anchorId="4AE3003B" wp14:editId="768B1A2F">
            <wp:extent cx="2223883" cy="3170489"/>
            <wp:effectExtent l="0" t="0" r="0" b="5080"/>
            <wp:docPr id="862831810" name="Imagem 862831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2281351" cy="3252419"/>
                    </a:xfrm>
                    <a:prstGeom prst="rect">
                      <a:avLst/>
                    </a:prstGeom>
                  </pic:spPr>
                </pic:pic>
              </a:graphicData>
            </a:graphic>
          </wp:inline>
        </w:drawing>
      </w:r>
    </w:p>
    <w:p w14:paraId="4AB3EF6B" w14:textId="5C27B6D3" w:rsidR="254E4C22" w:rsidRDefault="254E4C22" w:rsidP="008A42D0">
      <w:pPr>
        <w:pStyle w:val="TF-FONTE"/>
        <w:pPrChange w:id="128" w:author="Dalton Solano dos Reis" w:date="2024-12-02T11:25:00Z" w16du:dateUtc="2024-12-02T14:25:00Z">
          <w:pPr>
            <w:pStyle w:val="TF-FIGURA"/>
          </w:pPr>
        </w:pPrChange>
      </w:pPr>
      <w:r>
        <w:t>Fonte: Colégio Prudente de Morais (2024).</w:t>
      </w:r>
    </w:p>
    <w:p w14:paraId="4B4647E8" w14:textId="0A13A200" w:rsidR="00A7748B" w:rsidRDefault="00725B37" w:rsidP="00725B37">
      <w:pPr>
        <w:pStyle w:val="Ttulo1"/>
        <w:numPr>
          <w:ilvl w:val="0"/>
          <w:numId w:val="0"/>
        </w:numPr>
        <w:ind w:left="720"/>
      </w:pPr>
      <w:r>
        <w:lastRenderedPageBreak/>
        <w:t>2.4</w:t>
      </w:r>
      <w:r>
        <w:tab/>
      </w:r>
      <w:r w:rsidR="00A7748B">
        <w:t>TRABALHOS CORRELATOS</w:t>
      </w:r>
    </w:p>
    <w:p w14:paraId="6E121130" w14:textId="3D538A42" w:rsidR="00FC5976" w:rsidRPr="00837A1B" w:rsidRDefault="00FC5976" w:rsidP="00FC5976">
      <w:pPr>
        <w:pStyle w:val="TF-TEXTO"/>
      </w:pPr>
      <w:bookmarkStart w:id="129" w:name="_Ref520281304"/>
      <w:r>
        <w:t xml:space="preserve">Nesta </w:t>
      </w:r>
      <w:ins w:id="130" w:author="Dalton Solano dos Reis" w:date="2024-12-02T11:28:00Z" w16du:dateUtc="2024-12-02T14:28:00Z">
        <w:r w:rsidR="008A42D0">
          <w:t>sub</w:t>
        </w:r>
      </w:ins>
      <w:r>
        <w:t xml:space="preserve">seção são apresentados três trabalhos que possuem temas semelhantes ao proposto neste projeto. O </w:t>
      </w:r>
      <w:ins w:id="131" w:author="Dalton Solano dos Reis" w:date="2024-12-02T13:44:00Z" w16du:dateUtc="2024-12-02T16:44:00Z">
        <w:r w:rsidR="00665140">
          <w:fldChar w:fldCharType="begin"/>
        </w:r>
        <w:r w:rsidR="00665140">
          <w:instrText xml:space="preserve"> REF _Ref184039461 \h </w:instrText>
        </w:r>
      </w:ins>
      <w:r w:rsidR="00665140">
        <w:fldChar w:fldCharType="separate"/>
      </w:r>
      <w:ins w:id="132" w:author="Dalton Solano dos Reis" w:date="2024-12-02T13:44:00Z" w16du:dateUtc="2024-12-02T16:44:00Z">
        <w:r w:rsidR="00665140">
          <w:t xml:space="preserve">Quadro </w:t>
        </w:r>
        <w:r w:rsidR="00665140">
          <w:rPr>
            <w:noProof/>
          </w:rPr>
          <w:t>1</w:t>
        </w:r>
        <w:r w:rsidR="00665140">
          <w:fldChar w:fldCharType="end"/>
        </w:r>
        <w:r w:rsidR="00665140">
          <w:t xml:space="preserve"> </w:t>
        </w:r>
      </w:ins>
      <w:del w:id="133" w:author="Dalton Solano dos Reis" w:date="2024-12-02T13:44:00Z" w16du:dateUtc="2024-12-02T16:44:00Z">
        <w:r w:rsidDel="00665140">
          <w:delText xml:space="preserve">Quadro 1 </w:delText>
        </w:r>
      </w:del>
      <w:r>
        <w:t xml:space="preserve">apresenta o desenvolvimento de um aplicativo para ensino de anatomia humana onde os alunos têm a possibilidade de visualização 3D de seis órgãos (Abdullah; Rokmain, 2023). Já o </w:t>
      </w:r>
      <w:ins w:id="134" w:author="Dalton Solano dos Reis" w:date="2024-12-02T13:44:00Z" w16du:dateUtc="2024-12-02T16:44:00Z">
        <w:r w:rsidR="00665140">
          <w:fldChar w:fldCharType="begin"/>
        </w:r>
        <w:r w:rsidR="00665140">
          <w:instrText xml:space="preserve"> REF _Ref184039511 \h </w:instrText>
        </w:r>
      </w:ins>
      <w:r w:rsidR="00665140">
        <w:fldChar w:fldCharType="separate"/>
      </w:r>
      <w:ins w:id="135" w:author="Dalton Solano dos Reis" w:date="2024-12-02T13:44:00Z" w16du:dateUtc="2024-12-02T16:44:00Z">
        <w:r w:rsidR="00665140">
          <w:t xml:space="preserve">Quadro </w:t>
        </w:r>
        <w:r w:rsidR="00665140">
          <w:rPr>
            <w:noProof/>
          </w:rPr>
          <w:t>2</w:t>
        </w:r>
        <w:r w:rsidR="00665140">
          <w:fldChar w:fldCharType="end"/>
        </w:r>
      </w:ins>
      <w:del w:id="136" w:author="Dalton Solano dos Reis" w:date="2024-12-02T13:44:00Z" w16du:dateUtc="2024-12-02T16:44:00Z">
        <w:r w:rsidDel="00665140">
          <w:delText>Quadro 2</w:delText>
        </w:r>
      </w:del>
      <w:r>
        <w:t xml:space="preserve"> mostra uma proposta de ensino dos ossos do esqueleto de uma maneira 3D, onde envolve </w:t>
      </w:r>
      <w:del w:id="137" w:author="Dalton Solano dos Reis" w:date="2024-12-02T11:29:00Z" w16du:dateUtc="2024-12-02T14:29:00Z">
        <w:r w:rsidDel="005F1648">
          <w:delText xml:space="preserve">realidade </w:delText>
        </w:r>
      </w:del>
      <w:ins w:id="138" w:author="Dalton Solano dos Reis" w:date="2024-12-02T11:29:00Z" w16du:dateUtc="2024-12-02T14:29:00Z">
        <w:r w:rsidR="005F1648">
          <w:t>R</w:t>
        </w:r>
        <w:r w:rsidR="005F1648">
          <w:t xml:space="preserve">ealidade </w:t>
        </w:r>
      </w:ins>
      <w:del w:id="139" w:author="Dalton Solano dos Reis" w:date="2024-12-02T11:29:00Z" w16du:dateUtc="2024-12-02T14:29:00Z">
        <w:r w:rsidDel="005F1648">
          <w:delText xml:space="preserve">aumentada </w:delText>
        </w:r>
      </w:del>
      <w:ins w:id="140" w:author="Dalton Solano dos Reis" w:date="2024-12-02T11:29:00Z" w16du:dateUtc="2024-12-02T14:29:00Z">
        <w:r w:rsidR="005F1648">
          <w:t>A</w:t>
        </w:r>
        <w:r w:rsidR="005F1648">
          <w:t xml:space="preserve">umentada </w:t>
        </w:r>
      </w:ins>
      <w:r>
        <w:t xml:space="preserve">(Hossain </w:t>
      </w:r>
      <w:r w:rsidRPr="69425BB8">
        <w:rPr>
          <w:i/>
          <w:iCs/>
        </w:rPr>
        <w:t>et al.,</w:t>
      </w:r>
      <w:r>
        <w:t xml:space="preserve"> 2021). No </w:t>
      </w:r>
      <w:ins w:id="141" w:author="Dalton Solano dos Reis" w:date="2024-12-02T13:45:00Z" w16du:dateUtc="2024-12-02T16:45:00Z">
        <w:r w:rsidR="00665140">
          <w:fldChar w:fldCharType="begin"/>
        </w:r>
        <w:r w:rsidR="00665140">
          <w:instrText xml:space="preserve"> REF _Ref184039565 \h </w:instrText>
        </w:r>
      </w:ins>
      <w:r w:rsidR="00665140">
        <w:fldChar w:fldCharType="separate"/>
      </w:r>
      <w:ins w:id="142" w:author="Dalton Solano dos Reis" w:date="2024-12-02T13:45:00Z" w16du:dateUtc="2024-12-02T16:45:00Z">
        <w:r w:rsidR="00665140">
          <w:t xml:space="preserve">Quadro </w:t>
        </w:r>
        <w:r w:rsidR="00665140">
          <w:rPr>
            <w:noProof/>
          </w:rPr>
          <w:t>3</w:t>
        </w:r>
        <w:r w:rsidR="00665140">
          <w:fldChar w:fldCharType="end"/>
        </w:r>
      </w:ins>
      <w:del w:id="143" w:author="Dalton Solano dos Reis" w:date="2024-12-02T13:45:00Z" w16du:dateUtc="2024-12-02T16:45:00Z">
        <w:r w:rsidDel="00665140">
          <w:delText>Quadro 3</w:delText>
        </w:r>
      </w:del>
      <w:r>
        <w:t xml:space="preserve"> se apresenta o aplicativo VIRTUAL-TEE (Curiscope, 2016) que utiliza a técnica de marcadores através de uma camisa para proporcionar o ensino de anatomia humana.</w:t>
      </w:r>
    </w:p>
    <w:p w14:paraId="0264DC32" w14:textId="215D73F5" w:rsidR="005816A3" w:rsidRPr="001B7764" w:rsidRDefault="005816A3" w:rsidP="001B7764">
      <w:pPr>
        <w:pStyle w:val="TF-LEGENDA"/>
      </w:pPr>
      <w:bookmarkStart w:id="144" w:name="_Ref184039461"/>
      <w:r>
        <w:t xml:space="preserve">Quadro </w:t>
      </w:r>
      <w:r>
        <w:fldChar w:fldCharType="begin"/>
      </w:r>
      <w:r>
        <w:instrText xml:space="preserve"> SEQ Quadro \* ARABIC </w:instrText>
      </w:r>
      <w:r>
        <w:fldChar w:fldCharType="separate"/>
      </w:r>
      <w:r w:rsidR="004B45E3">
        <w:rPr>
          <w:noProof/>
        </w:rPr>
        <w:t>1</w:t>
      </w:r>
      <w:r>
        <w:fldChar w:fldCharType="end"/>
      </w:r>
      <w:bookmarkEnd w:id="129"/>
      <w:bookmarkEnd w:id="144"/>
      <w:r>
        <w:t xml:space="preserve"> </w:t>
      </w:r>
      <w:r w:rsidR="0804F0E1">
        <w:t>-</w:t>
      </w:r>
      <w:r>
        <w:t>Trabalho Correlato 1</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698"/>
        <w:gridCol w:w="7823"/>
      </w:tblGrid>
      <w:tr w:rsidR="005816A3" w14:paraId="37250259" w14:textId="77777777" w:rsidTr="00E36EE8">
        <w:tc>
          <w:tcPr>
            <w:tcW w:w="1701" w:type="dxa"/>
            <w:shd w:val="clear" w:color="auto" w:fill="auto"/>
          </w:tcPr>
          <w:p w14:paraId="7260256E" w14:textId="77777777" w:rsidR="005816A3" w:rsidRDefault="005816A3" w:rsidP="00E36EE8">
            <w:pPr>
              <w:pStyle w:val="TF-TEXTO-QUADRO"/>
            </w:pPr>
            <w:r>
              <w:t>Referência</w:t>
            </w:r>
          </w:p>
        </w:tc>
        <w:tc>
          <w:tcPr>
            <w:tcW w:w="7970" w:type="dxa"/>
            <w:shd w:val="clear" w:color="auto" w:fill="auto"/>
          </w:tcPr>
          <w:p w14:paraId="6D88E0CD" w14:textId="68BC51B2" w:rsidR="005816A3" w:rsidRDefault="00942B69" w:rsidP="00E36EE8">
            <w:pPr>
              <w:pStyle w:val="TF-TEXTO-QUADRO"/>
            </w:pPr>
            <w:r>
              <w:t>Abdullah e Rokmain (2023)</w:t>
            </w:r>
          </w:p>
        </w:tc>
      </w:tr>
      <w:tr w:rsidR="005816A3" w14:paraId="6F35EC71" w14:textId="77777777" w:rsidTr="00E36EE8">
        <w:tc>
          <w:tcPr>
            <w:tcW w:w="1701" w:type="dxa"/>
            <w:shd w:val="clear" w:color="auto" w:fill="auto"/>
          </w:tcPr>
          <w:p w14:paraId="21D7DD23" w14:textId="77777777" w:rsidR="005816A3" w:rsidRDefault="005816A3" w:rsidP="00E36EE8">
            <w:pPr>
              <w:pStyle w:val="TF-TEXTO-QUADRO"/>
            </w:pPr>
            <w:r>
              <w:t>Objetivos</w:t>
            </w:r>
          </w:p>
        </w:tc>
        <w:tc>
          <w:tcPr>
            <w:tcW w:w="7970" w:type="dxa"/>
            <w:shd w:val="clear" w:color="auto" w:fill="auto"/>
          </w:tcPr>
          <w:p w14:paraId="714B4228" w14:textId="31ECB98D" w:rsidR="005816A3" w:rsidRDefault="00942B69" w:rsidP="00E36EE8">
            <w:pPr>
              <w:pStyle w:val="TF-TEXTO-QUADRO"/>
            </w:pPr>
            <w:r>
              <w:t xml:space="preserve">Desenvolver um </w:t>
            </w:r>
            <w:r w:rsidR="00D53281">
              <w:t>aplicativo para ensino de anatomia humana para estudantes da área da saúde.</w:t>
            </w:r>
          </w:p>
        </w:tc>
      </w:tr>
      <w:tr w:rsidR="005816A3" w14:paraId="50E7DFC8" w14:textId="77777777" w:rsidTr="00E36EE8">
        <w:tc>
          <w:tcPr>
            <w:tcW w:w="1701" w:type="dxa"/>
            <w:shd w:val="clear" w:color="auto" w:fill="auto"/>
          </w:tcPr>
          <w:p w14:paraId="02BCAB42" w14:textId="77777777" w:rsidR="005816A3" w:rsidRDefault="005816A3" w:rsidP="00E36EE8">
            <w:pPr>
              <w:pStyle w:val="TF-TEXTO-QUADRO"/>
            </w:pPr>
            <w:r>
              <w:t>Principais funcionalidades</w:t>
            </w:r>
          </w:p>
        </w:tc>
        <w:tc>
          <w:tcPr>
            <w:tcW w:w="7970" w:type="dxa"/>
            <w:shd w:val="clear" w:color="auto" w:fill="auto"/>
          </w:tcPr>
          <w:p w14:paraId="1B02AE5D" w14:textId="7E502689" w:rsidR="005816A3" w:rsidRDefault="00D53281" w:rsidP="00E36EE8">
            <w:pPr>
              <w:pStyle w:val="TF-TEXTO-QUADRO"/>
            </w:pPr>
            <w:r>
              <w:t>Consegue visualizar os órgãos como pulmão, coração, fígado, estômago, rins e pâncreas 3D.</w:t>
            </w:r>
          </w:p>
        </w:tc>
      </w:tr>
      <w:tr w:rsidR="005816A3" w14:paraId="200A0FFC" w14:textId="77777777" w:rsidTr="00E36EE8">
        <w:tc>
          <w:tcPr>
            <w:tcW w:w="1701" w:type="dxa"/>
            <w:shd w:val="clear" w:color="auto" w:fill="auto"/>
          </w:tcPr>
          <w:p w14:paraId="6A80DCC3" w14:textId="77777777" w:rsidR="005816A3" w:rsidRDefault="005816A3" w:rsidP="00E36EE8">
            <w:pPr>
              <w:pStyle w:val="TF-TEXTO-QUADRO"/>
            </w:pPr>
            <w:r>
              <w:t>Ferramentas de desenvolvimento</w:t>
            </w:r>
          </w:p>
        </w:tc>
        <w:tc>
          <w:tcPr>
            <w:tcW w:w="7970" w:type="dxa"/>
            <w:shd w:val="clear" w:color="auto" w:fill="auto"/>
          </w:tcPr>
          <w:p w14:paraId="6CA20E43" w14:textId="6E222370" w:rsidR="005816A3" w:rsidRDefault="00D53281" w:rsidP="00E36EE8">
            <w:pPr>
              <w:pStyle w:val="TF-TEXTO-QUADRO"/>
            </w:pPr>
            <w:r>
              <w:t>Vuforia e Unity</w:t>
            </w:r>
            <w:ins w:id="145" w:author="Dalton Solano dos Reis" w:date="2024-12-02T11:33:00Z" w16du:dateUtc="2024-12-02T14:33:00Z">
              <w:r w:rsidR="005F1648">
                <w:t>.</w:t>
              </w:r>
            </w:ins>
          </w:p>
        </w:tc>
      </w:tr>
      <w:tr w:rsidR="005816A3" w14:paraId="3A090D49" w14:textId="77777777" w:rsidTr="00E36EE8">
        <w:tc>
          <w:tcPr>
            <w:tcW w:w="1701" w:type="dxa"/>
            <w:shd w:val="clear" w:color="auto" w:fill="auto"/>
          </w:tcPr>
          <w:p w14:paraId="3D1402E6" w14:textId="77777777" w:rsidR="005816A3" w:rsidRDefault="005816A3" w:rsidP="00E36EE8">
            <w:pPr>
              <w:pStyle w:val="TF-TEXTO-QUADRO"/>
            </w:pPr>
            <w:r>
              <w:t>Resultados e conclusões</w:t>
            </w:r>
          </w:p>
        </w:tc>
        <w:tc>
          <w:tcPr>
            <w:tcW w:w="7970" w:type="dxa"/>
            <w:shd w:val="clear" w:color="auto" w:fill="auto"/>
          </w:tcPr>
          <w:p w14:paraId="43C00EEA" w14:textId="0CBC0E6A" w:rsidR="005816A3" w:rsidRDefault="00D53281" w:rsidP="00E36EE8">
            <w:pPr>
              <w:pStyle w:val="TF-TEXTO-QUADRO"/>
            </w:pPr>
            <w:r>
              <w:t xml:space="preserve">Atendeu </w:t>
            </w:r>
            <w:del w:id="146" w:author="Dalton Solano dos Reis" w:date="2024-12-02T11:29:00Z" w16du:dateUtc="2024-12-02T14:29:00Z">
              <w:r w:rsidDel="005F1648">
                <w:delText>as funções</w:delText>
              </w:r>
            </w:del>
            <w:ins w:id="147" w:author="Dalton Solano dos Reis" w:date="2024-12-02T11:29:00Z" w16du:dateUtc="2024-12-02T14:29:00Z">
              <w:r w:rsidR="005F1648">
                <w:t>as funções,</w:t>
              </w:r>
            </w:ins>
            <w:r>
              <w:t xml:space="preserve"> porém o escopo de órgãos pode ser melhorado e a interação com o usuário também, adicionando vídeos e animações.</w:t>
            </w:r>
          </w:p>
        </w:tc>
      </w:tr>
    </w:tbl>
    <w:p w14:paraId="084F810A" w14:textId="77777777" w:rsidR="005816A3" w:rsidRDefault="00A7748B" w:rsidP="00A7748B">
      <w:pPr>
        <w:pStyle w:val="TF-FONTE"/>
      </w:pPr>
      <w:r>
        <w:t>Fonte: elaborado pelo autor.</w:t>
      </w:r>
    </w:p>
    <w:p w14:paraId="1F78404C" w14:textId="1EFDCE57" w:rsidR="00FC5976" w:rsidRPr="00837A1B" w:rsidRDefault="7CC420AB" w:rsidP="00FC5976">
      <w:pPr>
        <w:pStyle w:val="TF-TEXTO"/>
      </w:pPr>
      <w:r>
        <w:t xml:space="preserve">Na </w:t>
      </w:r>
      <w:ins w:id="148" w:author="Dalton Solano dos Reis" w:date="2024-12-02T13:46:00Z" w16du:dateUtc="2024-12-02T16:46:00Z">
        <w:r w:rsidR="00665140">
          <w:fldChar w:fldCharType="begin"/>
        </w:r>
        <w:r w:rsidR="00665140">
          <w:instrText xml:space="preserve"> REF _Ref184039618 \h </w:instrText>
        </w:r>
      </w:ins>
      <w:r w:rsidR="00665140">
        <w:fldChar w:fldCharType="separate"/>
      </w:r>
      <w:ins w:id="149" w:author="Dalton Solano dos Reis" w:date="2024-12-02T13:46:00Z" w16du:dateUtc="2024-12-02T16:46:00Z">
        <w:r w:rsidR="00665140">
          <w:t xml:space="preserve">Figura </w:t>
        </w:r>
        <w:r w:rsidR="00665140">
          <w:rPr>
            <w:noProof/>
          </w:rPr>
          <w:t>4</w:t>
        </w:r>
        <w:r w:rsidR="00665140">
          <w:fldChar w:fldCharType="end"/>
        </w:r>
      </w:ins>
      <w:del w:id="150" w:author="Dalton Solano dos Reis" w:date="2024-12-02T13:46:00Z" w16du:dateUtc="2024-12-02T16:46:00Z">
        <w:r w:rsidDel="00665140">
          <w:delText xml:space="preserve">Figura </w:delText>
        </w:r>
        <w:r w:rsidR="1DCD172C" w:rsidDel="00665140">
          <w:delText>4</w:delText>
        </w:r>
      </w:del>
      <w:r>
        <w:t xml:space="preserve"> </w:t>
      </w:r>
      <w:r w:rsidR="19C38547">
        <w:t>tem-se</w:t>
      </w:r>
      <w:r>
        <w:t xml:space="preserve"> uma tela que exemplifica a aplicação. Nela se consegue visualizar os órgãos como pulmão, coração, fígado, estômago, rins e pâncreas em 3D e seus respectivos quadros com os nomes e funções.</w:t>
      </w:r>
    </w:p>
    <w:p w14:paraId="6385C76B" w14:textId="66D5B22A" w:rsidR="00FC5976" w:rsidRPr="00FC5976" w:rsidRDefault="00665140" w:rsidP="00665140">
      <w:pPr>
        <w:pStyle w:val="TF-LEGENDA"/>
        <w:pPrChange w:id="151" w:author="Dalton Solano dos Reis" w:date="2024-12-02T13:46:00Z" w16du:dateUtc="2024-12-02T16:46:00Z">
          <w:pPr>
            <w:pStyle w:val="TF-FIGURA"/>
          </w:pPr>
        </w:pPrChange>
      </w:pPr>
      <w:bookmarkStart w:id="152" w:name="_Ref184039618"/>
      <w:ins w:id="153" w:author="Dalton Solano dos Reis" w:date="2024-12-02T13:46:00Z" w16du:dateUtc="2024-12-02T16:46:00Z">
        <w:r>
          <w:t xml:space="preserve">Figura </w:t>
        </w:r>
        <w:r>
          <w:fldChar w:fldCharType="begin"/>
        </w:r>
        <w:r>
          <w:instrText xml:space="preserve"> SEQ Figura \* ARABIC </w:instrText>
        </w:r>
      </w:ins>
      <w:r>
        <w:fldChar w:fldCharType="separate"/>
      </w:r>
      <w:ins w:id="154" w:author="Dalton Solano dos Reis" w:date="2024-12-02T13:57:00Z" w16du:dateUtc="2024-12-02T16:57:00Z">
        <w:r w:rsidR="004B45E3">
          <w:rPr>
            <w:noProof/>
          </w:rPr>
          <w:t>4</w:t>
        </w:r>
      </w:ins>
      <w:ins w:id="155" w:author="Dalton Solano dos Reis" w:date="2024-12-02T13:46:00Z" w16du:dateUtc="2024-12-02T16:46:00Z">
        <w:r>
          <w:fldChar w:fldCharType="end"/>
        </w:r>
      </w:ins>
      <w:bookmarkEnd w:id="152"/>
      <w:del w:id="156" w:author="Dalton Solano dos Reis" w:date="2024-12-02T13:46:00Z" w16du:dateUtc="2024-12-02T16:46:00Z">
        <w:r w:rsidR="7CC420AB" w:rsidDel="00665140">
          <w:delText xml:space="preserve">Figura </w:delText>
        </w:r>
        <w:r w:rsidR="099E7E1E" w:rsidDel="00665140">
          <w:delText>4</w:delText>
        </w:r>
        <w:r w:rsidR="7CC420AB" w:rsidDel="00665140">
          <w:delText xml:space="preserve"> </w:delText>
        </w:r>
        <w:r w:rsidR="387B3B3B" w:rsidDel="00665140">
          <w:delText>-</w:delText>
        </w:r>
        <w:r w:rsidR="7CC420AB" w:rsidDel="00665140">
          <w:delText xml:space="preserve"> </w:delText>
        </w:r>
      </w:del>
      <w:ins w:id="157" w:author="Dalton Solano dos Reis" w:date="2024-12-02T13:46:00Z" w16du:dateUtc="2024-12-02T16:46:00Z">
        <w:r>
          <w:t xml:space="preserve"> </w:t>
        </w:r>
      </w:ins>
      <w:ins w:id="158" w:author="Dalton Solano dos Reis" w:date="2024-12-02T13:48:00Z" w16du:dateUtc="2024-12-02T16:48:00Z">
        <w:r w:rsidR="00284789">
          <w:t>–</w:t>
        </w:r>
      </w:ins>
      <w:ins w:id="159" w:author="Dalton Solano dos Reis" w:date="2024-12-02T13:46:00Z" w16du:dateUtc="2024-12-02T16:46:00Z">
        <w:r>
          <w:t xml:space="preserve"> </w:t>
        </w:r>
      </w:ins>
      <w:del w:id="160" w:author="Dalton Solano dos Reis" w:date="2024-12-02T13:48:00Z" w16du:dateUtc="2024-12-02T16:48:00Z">
        <w:r w:rsidR="7CC420AB" w:rsidDel="00284789">
          <w:delText>Exemplo da a</w:delText>
        </w:r>
      </w:del>
      <w:ins w:id="161" w:author="Dalton Solano dos Reis" w:date="2024-12-02T13:48:00Z" w16du:dateUtc="2024-12-02T16:48:00Z">
        <w:r w:rsidR="00284789">
          <w:t>A</w:t>
        </w:r>
      </w:ins>
      <w:r w:rsidR="7CC420AB">
        <w:t>plicação</w:t>
      </w:r>
      <w:ins w:id="162" w:author="Dalton Solano dos Reis" w:date="2024-12-02T13:48:00Z" w16du:dateUtc="2024-12-02T16:48:00Z">
        <w:r w:rsidR="00284789">
          <w:t xml:space="preserve"> demonstrando os órgãos em RA</w:t>
        </w:r>
      </w:ins>
    </w:p>
    <w:p w14:paraId="1E403EA5" w14:textId="5F6B557B" w:rsidR="00FC5976" w:rsidRPr="00FC5976" w:rsidRDefault="00FC5976" w:rsidP="00FC5976">
      <w:pPr>
        <w:jc w:val="center"/>
      </w:pPr>
      <w:r w:rsidRPr="00FC5976">
        <w:rPr>
          <w:noProof/>
        </w:rPr>
        <w:drawing>
          <wp:inline distT="0" distB="0" distL="0" distR="0" wp14:anchorId="6CA07A6E" wp14:editId="40F70443">
            <wp:extent cx="1816100" cy="3200400"/>
            <wp:effectExtent l="19050" t="19050" r="12700" b="19050"/>
            <wp:docPr id="77201939" name="Imagem 77201939" descr="Uma imagem contendo 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descr="Uma imagem contendo Interface gráfica do usuário&#10;&#10;Descrição gerada automaticamente"/>
                    <pic:cNvPicPr>
                      <a:picLocks noChangeAspect="1" noChangeArrowheads="1"/>
                    </pic:cNvPicPr>
                  </pic:nvPicPr>
                  <pic:blipFill>
                    <a:blip r:embed="rId18">
                      <a:extLst>
                        <a:ext uri="{28A0092B-C50C-407E-A947-70E740481C1C}">
                          <a14:useLocalDpi xmlns:a14="http://schemas.microsoft.com/office/drawing/2010/main" val="0"/>
                        </a:ext>
                      </a:extLst>
                    </a:blip>
                    <a:srcRect l="16634" t="15317" r="12093" b="2901"/>
                    <a:stretch>
                      <a:fillRect/>
                    </a:stretch>
                  </pic:blipFill>
                  <pic:spPr bwMode="auto">
                    <a:xfrm>
                      <a:off x="0" y="0"/>
                      <a:ext cx="1816100" cy="3200400"/>
                    </a:xfrm>
                    <a:prstGeom prst="rect">
                      <a:avLst/>
                    </a:prstGeom>
                    <a:noFill/>
                    <a:ln w="12700" cmpd="sng">
                      <a:solidFill>
                        <a:srgbClr val="000000"/>
                      </a:solidFill>
                      <a:miter lim="800000"/>
                      <a:headEnd/>
                      <a:tailEnd/>
                    </a:ln>
                    <a:effectLst/>
                  </pic:spPr>
                </pic:pic>
              </a:graphicData>
            </a:graphic>
          </wp:inline>
        </w:drawing>
      </w:r>
    </w:p>
    <w:p w14:paraId="3053F204" w14:textId="1AEF8179" w:rsidR="00FC5976" w:rsidRPr="00FC5976" w:rsidRDefault="00FC5976" w:rsidP="69425BB8">
      <w:pPr>
        <w:pStyle w:val="TF-FONTE"/>
      </w:pPr>
      <w:r>
        <w:t>Fonte: Abdullah e Rokmain. (2023).</w:t>
      </w:r>
    </w:p>
    <w:p w14:paraId="2861A70C" w14:textId="58B56C46" w:rsidR="00942B69" w:rsidRPr="001B7764" w:rsidRDefault="00665140" w:rsidP="00665140">
      <w:pPr>
        <w:pStyle w:val="TF-LEGENDA"/>
      </w:pPr>
      <w:bookmarkStart w:id="163" w:name="_Ref184039511"/>
      <w:ins w:id="164" w:author="Dalton Solano dos Reis" w:date="2024-12-02T13:44:00Z" w16du:dateUtc="2024-12-02T16:44:00Z">
        <w:r>
          <w:t xml:space="preserve">Quadro </w:t>
        </w:r>
        <w:r>
          <w:fldChar w:fldCharType="begin"/>
        </w:r>
        <w:r>
          <w:instrText xml:space="preserve"> SEQ Quadro \* ARABIC </w:instrText>
        </w:r>
      </w:ins>
      <w:r>
        <w:fldChar w:fldCharType="separate"/>
      </w:r>
      <w:ins w:id="165" w:author="Dalton Solano dos Reis" w:date="2024-12-02T14:01:00Z" w16du:dateUtc="2024-12-02T17:01:00Z">
        <w:r w:rsidR="004B45E3">
          <w:rPr>
            <w:noProof/>
          </w:rPr>
          <w:t>2</w:t>
        </w:r>
      </w:ins>
      <w:ins w:id="166" w:author="Dalton Solano dos Reis" w:date="2024-12-02T13:44:00Z" w16du:dateUtc="2024-12-02T16:44:00Z">
        <w:r>
          <w:fldChar w:fldCharType="end"/>
        </w:r>
      </w:ins>
      <w:bookmarkEnd w:id="163"/>
      <w:del w:id="167" w:author="Dalton Solano dos Reis" w:date="2024-12-02T13:44:00Z" w16du:dateUtc="2024-12-02T16:44:00Z">
        <w:r w:rsidR="00942B69" w:rsidDel="00665140">
          <w:delText xml:space="preserve">Quadro 2 </w:delText>
        </w:r>
        <w:r w:rsidR="3FB737D1" w:rsidDel="00665140">
          <w:delText>-</w:delText>
        </w:r>
        <w:r w:rsidR="00942B69" w:rsidDel="00665140">
          <w:delText xml:space="preserve"> </w:delText>
        </w:r>
      </w:del>
      <w:ins w:id="168" w:author="Dalton Solano dos Reis" w:date="2024-12-02T13:44:00Z" w16du:dateUtc="2024-12-02T16:44:00Z">
        <w:r>
          <w:t xml:space="preserve"> - </w:t>
        </w:r>
      </w:ins>
      <w:r w:rsidR="00942B69">
        <w:t>Trabalho Correlato 2</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698"/>
        <w:gridCol w:w="7823"/>
      </w:tblGrid>
      <w:tr w:rsidR="00942B69" w14:paraId="1DD34C3D" w14:textId="77777777" w:rsidTr="005C3F3D">
        <w:tc>
          <w:tcPr>
            <w:tcW w:w="1701" w:type="dxa"/>
            <w:shd w:val="clear" w:color="auto" w:fill="auto"/>
          </w:tcPr>
          <w:p w14:paraId="45524296" w14:textId="77777777" w:rsidR="00942B69" w:rsidRDefault="00942B69" w:rsidP="005C3F3D">
            <w:pPr>
              <w:pStyle w:val="TF-TEXTO-QUADRO"/>
            </w:pPr>
            <w:r>
              <w:t>Referência</w:t>
            </w:r>
          </w:p>
        </w:tc>
        <w:tc>
          <w:tcPr>
            <w:tcW w:w="7970" w:type="dxa"/>
            <w:shd w:val="clear" w:color="auto" w:fill="auto"/>
          </w:tcPr>
          <w:p w14:paraId="7FD15C6A" w14:textId="3F2B5CDE" w:rsidR="00942B69" w:rsidRDefault="00D53281" w:rsidP="005C3F3D">
            <w:pPr>
              <w:pStyle w:val="TF-TEXTO-QUADRO"/>
            </w:pPr>
            <w:r>
              <w:t xml:space="preserve">Hossain </w:t>
            </w:r>
            <w:r w:rsidRPr="005F1648">
              <w:rPr>
                <w:i/>
                <w:iCs/>
                <w:rPrChange w:id="169" w:author="Dalton Solano dos Reis" w:date="2024-12-02T11:30:00Z" w16du:dateUtc="2024-12-02T14:30:00Z">
                  <w:rPr/>
                </w:rPrChange>
              </w:rPr>
              <w:t>et al</w:t>
            </w:r>
            <w:r>
              <w:t>. (2021)</w:t>
            </w:r>
          </w:p>
        </w:tc>
      </w:tr>
      <w:tr w:rsidR="00942B69" w14:paraId="5884723E" w14:textId="77777777" w:rsidTr="005C3F3D">
        <w:tc>
          <w:tcPr>
            <w:tcW w:w="1701" w:type="dxa"/>
            <w:shd w:val="clear" w:color="auto" w:fill="auto"/>
          </w:tcPr>
          <w:p w14:paraId="4E209235" w14:textId="77777777" w:rsidR="00942B69" w:rsidRDefault="00942B69" w:rsidP="005C3F3D">
            <w:pPr>
              <w:pStyle w:val="TF-TEXTO-QUADRO"/>
            </w:pPr>
            <w:r>
              <w:t>Objetivos</w:t>
            </w:r>
          </w:p>
        </w:tc>
        <w:tc>
          <w:tcPr>
            <w:tcW w:w="7970" w:type="dxa"/>
            <w:shd w:val="clear" w:color="auto" w:fill="auto"/>
          </w:tcPr>
          <w:p w14:paraId="5295D11F" w14:textId="02E4E3F1" w:rsidR="00942B69" w:rsidRDefault="00D53281" w:rsidP="005C3F3D">
            <w:pPr>
              <w:pStyle w:val="TF-TEXTO-QUADRO"/>
            </w:pPr>
            <w:r>
              <w:t>Desenvolver um aplicativo para estudantes de um país subdesenvolvido aprenderem anatomia humana, mais especificamente o esqueleto.</w:t>
            </w:r>
          </w:p>
        </w:tc>
      </w:tr>
      <w:tr w:rsidR="00942B69" w14:paraId="651758CF" w14:textId="77777777" w:rsidTr="005C3F3D">
        <w:tc>
          <w:tcPr>
            <w:tcW w:w="1701" w:type="dxa"/>
            <w:shd w:val="clear" w:color="auto" w:fill="auto"/>
          </w:tcPr>
          <w:p w14:paraId="6C1FA883" w14:textId="77777777" w:rsidR="00942B69" w:rsidRDefault="00942B69" w:rsidP="005C3F3D">
            <w:pPr>
              <w:pStyle w:val="TF-TEXTO-QUADRO"/>
            </w:pPr>
            <w:r>
              <w:t>Principais funcionalidades</w:t>
            </w:r>
          </w:p>
        </w:tc>
        <w:tc>
          <w:tcPr>
            <w:tcW w:w="7970" w:type="dxa"/>
            <w:shd w:val="clear" w:color="auto" w:fill="auto"/>
          </w:tcPr>
          <w:p w14:paraId="15908A53" w14:textId="4A7CFB56" w:rsidR="00942B69" w:rsidRDefault="00D53281" w:rsidP="005C3F3D">
            <w:pPr>
              <w:pStyle w:val="TF-TEXTO-QUADRO"/>
            </w:pPr>
            <w:r>
              <w:t>Apresenta um menu inicial com ossos, permitindo explorar o esqueleto completo ou selecionar parte dele.</w:t>
            </w:r>
          </w:p>
        </w:tc>
      </w:tr>
      <w:tr w:rsidR="00942B69" w14:paraId="3A0A93A7" w14:textId="77777777" w:rsidTr="005C3F3D">
        <w:tc>
          <w:tcPr>
            <w:tcW w:w="1701" w:type="dxa"/>
            <w:shd w:val="clear" w:color="auto" w:fill="auto"/>
          </w:tcPr>
          <w:p w14:paraId="4BB6E20D" w14:textId="77777777" w:rsidR="00942B69" w:rsidRDefault="00942B69" w:rsidP="005C3F3D">
            <w:pPr>
              <w:pStyle w:val="TF-TEXTO-QUADRO"/>
            </w:pPr>
            <w:r>
              <w:t>Ferramentas de desenvolvimento</w:t>
            </w:r>
          </w:p>
        </w:tc>
        <w:tc>
          <w:tcPr>
            <w:tcW w:w="7970" w:type="dxa"/>
            <w:shd w:val="clear" w:color="auto" w:fill="auto"/>
          </w:tcPr>
          <w:p w14:paraId="420AF94B" w14:textId="2BF6F2D8" w:rsidR="00942B69" w:rsidRDefault="00D53281" w:rsidP="005C3F3D">
            <w:pPr>
              <w:pStyle w:val="TF-TEXTO-QUADRO"/>
            </w:pPr>
            <w:r>
              <w:t>Unity e Blender</w:t>
            </w:r>
            <w:ins w:id="170" w:author="Dalton Solano dos Reis" w:date="2024-12-02T11:33:00Z" w16du:dateUtc="2024-12-02T14:33:00Z">
              <w:r w:rsidR="005F1648">
                <w:t>.</w:t>
              </w:r>
            </w:ins>
          </w:p>
        </w:tc>
      </w:tr>
      <w:tr w:rsidR="00942B69" w14:paraId="0110CC83" w14:textId="77777777" w:rsidTr="005C3F3D">
        <w:tc>
          <w:tcPr>
            <w:tcW w:w="1701" w:type="dxa"/>
            <w:shd w:val="clear" w:color="auto" w:fill="auto"/>
          </w:tcPr>
          <w:p w14:paraId="42CF4C9A" w14:textId="77777777" w:rsidR="00942B69" w:rsidRDefault="00942B69" w:rsidP="005C3F3D">
            <w:pPr>
              <w:pStyle w:val="TF-TEXTO-QUADRO"/>
            </w:pPr>
            <w:r>
              <w:t>Resultados e conclusões</w:t>
            </w:r>
          </w:p>
        </w:tc>
        <w:tc>
          <w:tcPr>
            <w:tcW w:w="7970" w:type="dxa"/>
            <w:shd w:val="clear" w:color="auto" w:fill="auto"/>
          </w:tcPr>
          <w:p w14:paraId="25BA8F1B" w14:textId="452C0CC0" w:rsidR="00942B69" w:rsidRDefault="00D53281" w:rsidP="005C3F3D">
            <w:pPr>
              <w:pStyle w:val="TF-TEXTO-QUADRO"/>
            </w:pPr>
            <w:r>
              <w:t>Atendeu a proposta de funcionalidade e auxílio no estudo de anatomia. Apresentou como limitação ruído no áudio e um tamanho maior da representação do modelo virtual do que o esperado.</w:t>
            </w:r>
          </w:p>
        </w:tc>
      </w:tr>
    </w:tbl>
    <w:p w14:paraId="7C827EED" w14:textId="77777777" w:rsidR="00942B69" w:rsidRDefault="00942B69" w:rsidP="00942B69">
      <w:pPr>
        <w:pStyle w:val="TF-FONTE"/>
      </w:pPr>
      <w:r>
        <w:t>Fonte: elaborado pelo autor.</w:t>
      </w:r>
    </w:p>
    <w:p w14:paraId="56A83AB4" w14:textId="2E375E14" w:rsidR="00FC5976" w:rsidRPr="00837A1B" w:rsidRDefault="7CC420AB" w:rsidP="00FC5976">
      <w:pPr>
        <w:pStyle w:val="TF-TEXTO"/>
      </w:pPr>
      <w:r>
        <w:t xml:space="preserve">Na </w:t>
      </w:r>
      <w:ins w:id="171" w:author="Dalton Solano dos Reis" w:date="2024-12-02T13:47:00Z" w16du:dateUtc="2024-12-02T16:47:00Z">
        <w:r w:rsidR="00284789">
          <w:fldChar w:fldCharType="begin"/>
        </w:r>
        <w:r w:rsidR="00284789">
          <w:instrText xml:space="preserve"> REF _Ref184039664 \h </w:instrText>
        </w:r>
      </w:ins>
      <w:r w:rsidR="00284789">
        <w:fldChar w:fldCharType="separate"/>
      </w:r>
      <w:ins w:id="172" w:author="Dalton Solano dos Reis" w:date="2024-12-02T13:47:00Z" w16du:dateUtc="2024-12-02T16:47:00Z">
        <w:r w:rsidR="00284789">
          <w:t xml:space="preserve">Figura </w:t>
        </w:r>
        <w:r w:rsidR="00284789">
          <w:rPr>
            <w:noProof/>
          </w:rPr>
          <w:t>5</w:t>
        </w:r>
        <w:r w:rsidR="00284789">
          <w:fldChar w:fldCharType="end"/>
        </w:r>
      </w:ins>
      <w:del w:id="173" w:author="Dalton Solano dos Reis" w:date="2024-12-02T13:47:00Z" w16du:dateUtc="2024-12-02T16:47:00Z">
        <w:r w:rsidDel="00284789">
          <w:delText xml:space="preserve">Figura </w:delText>
        </w:r>
        <w:r w:rsidR="0474D057" w:rsidDel="00284789">
          <w:delText>5</w:delText>
        </w:r>
      </w:del>
      <w:r>
        <w:t xml:space="preserve"> tem</w:t>
      </w:r>
      <w:r w:rsidR="3E740F58">
        <w:t>-se</w:t>
      </w:r>
      <w:r>
        <w:t xml:space="preserve"> uma tela que exemplifica a aplicação. Nela se consegue visualizar os ossos com seus respectivos nomes.</w:t>
      </w:r>
    </w:p>
    <w:p w14:paraId="5C702E2C" w14:textId="77777777" w:rsidR="00FC5976" w:rsidRPr="00FC5976" w:rsidRDefault="00FC5976" w:rsidP="00FC5976"/>
    <w:p w14:paraId="1C54C1C0" w14:textId="47A536D5" w:rsidR="00FC5976" w:rsidRDefault="00284789" w:rsidP="00284789">
      <w:pPr>
        <w:pStyle w:val="TF-LEGENDA"/>
        <w:pPrChange w:id="174" w:author="Dalton Solano dos Reis" w:date="2024-12-02T13:47:00Z" w16du:dateUtc="2024-12-02T16:47:00Z">
          <w:pPr>
            <w:pStyle w:val="TF-FIGURA"/>
          </w:pPr>
        </w:pPrChange>
      </w:pPr>
      <w:bookmarkStart w:id="175" w:name="_Ref184039664"/>
      <w:ins w:id="176" w:author="Dalton Solano dos Reis" w:date="2024-12-02T13:47:00Z" w16du:dateUtc="2024-12-02T16:47:00Z">
        <w:r>
          <w:t xml:space="preserve">Figura </w:t>
        </w:r>
        <w:r>
          <w:fldChar w:fldCharType="begin"/>
        </w:r>
        <w:r>
          <w:instrText xml:space="preserve"> SEQ Figura \* ARABIC </w:instrText>
        </w:r>
      </w:ins>
      <w:r>
        <w:fldChar w:fldCharType="separate"/>
      </w:r>
      <w:ins w:id="177" w:author="Dalton Solano dos Reis" w:date="2024-12-02T13:57:00Z" w16du:dateUtc="2024-12-02T16:57:00Z">
        <w:r w:rsidR="004B45E3">
          <w:rPr>
            <w:noProof/>
          </w:rPr>
          <w:t>5</w:t>
        </w:r>
      </w:ins>
      <w:ins w:id="178" w:author="Dalton Solano dos Reis" w:date="2024-12-02T13:47:00Z" w16du:dateUtc="2024-12-02T16:47:00Z">
        <w:r>
          <w:fldChar w:fldCharType="end"/>
        </w:r>
      </w:ins>
      <w:bookmarkEnd w:id="175"/>
      <w:del w:id="179" w:author="Dalton Solano dos Reis" w:date="2024-12-02T13:47:00Z" w16du:dateUtc="2024-12-02T16:47:00Z">
        <w:r w:rsidR="7CC420AB" w:rsidDel="00284789">
          <w:delText xml:space="preserve">Figura </w:delText>
        </w:r>
        <w:r w:rsidR="658D8BCA" w:rsidDel="00284789">
          <w:delText>5</w:delText>
        </w:r>
        <w:r w:rsidR="7CC420AB" w:rsidDel="00284789">
          <w:delText xml:space="preserve"> </w:delText>
        </w:r>
        <w:r w:rsidR="63871BEA" w:rsidDel="00284789">
          <w:delText>-</w:delText>
        </w:r>
        <w:r w:rsidR="7CC420AB" w:rsidDel="00284789">
          <w:delText xml:space="preserve"> </w:delText>
        </w:r>
      </w:del>
      <w:ins w:id="180" w:author="Dalton Solano dos Reis" w:date="2024-12-02T13:47:00Z" w16du:dateUtc="2024-12-02T16:47:00Z">
        <w:r>
          <w:t xml:space="preserve"> </w:t>
        </w:r>
      </w:ins>
      <w:ins w:id="181" w:author="Dalton Solano dos Reis" w:date="2024-12-02T13:48:00Z" w16du:dateUtc="2024-12-02T16:48:00Z">
        <w:r>
          <w:t>–</w:t>
        </w:r>
      </w:ins>
      <w:ins w:id="182" w:author="Dalton Solano dos Reis" w:date="2024-12-02T13:47:00Z" w16du:dateUtc="2024-12-02T16:47:00Z">
        <w:r>
          <w:t xml:space="preserve"> </w:t>
        </w:r>
      </w:ins>
      <w:del w:id="183" w:author="Dalton Solano dos Reis" w:date="2024-12-02T13:48:00Z" w16du:dateUtc="2024-12-02T16:48:00Z">
        <w:r w:rsidR="7CC420AB" w:rsidDel="00284789">
          <w:delText>Exemplo da a</w:delText>
        </w:r>
      </w:del>
      <w:ins w:id="184" w:author="Dalton Solano dos Reis" w:date="2024-12-02T13:48:00Z" w16du:dateUtc="2024-12-02T16:48:00Z">
        <w:r>
          <w:t>A</w:t>
        </w:r>
      </w:ins>
      <w:r w:rsidR="7CC420AB">
        <w:t>plicação</w:t>
      </w:r>
      <w:ins w:id="185" w:author="Dalton Solano dos Reis" w:date="2024-12-02T13:48:00Z" w16du:dateUtc="2024-12-02T16:48:00Z">
        <w:r>
          <w:t xml:space="preserve"> demonstrando o esquele</w:t>
        </w:r>
      </w:ins>
      <w:ins w:id="186" w:author="Dalton Solano dos Reis" w:date="2024-12-02T13:49:00Z" w16du:dateUtc="2024-12-02T16:49:00Z">
        <w:r>
          <w:t>to em RA</w:t>
        </w:r>
      </w:ins>
    </w:p>
    <w:p w14:paraId="7A99A7E8" w14:textId="77777777" w:rsidR="00FC5976" w:rsidRDefault="00FC5976" w:rsidP="00FC5976">
      <w:pPr>
        <w:pStyle w:val="TF-FIGURA"/>
      </w:pPr>
      <w:r>
        <w:rPr>
          <w:noProof/>
        </w:rPr>
        <w:drawing>
          <wp:inline distT="0" distB="0" distL="0" distR="0" wp14:anchorId="5C83F0C2" wp14:editId="4CB82A67">
            <wp:extent cx="2591171" cy="2127250"/>
            <wp:effectExtent l="0" t="0" r="0" b="6350"/>
            <wp:docPr id="1068508232" name="Imagem 1068508232" descr="Uma imagem contendo 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508232" name="Imagem 1" descr="Uma imagem contendo Interface gráfica do usuário&#10;&#10;Descrição gerada automaticamente"/>
                    <pic:cNvPicPr/>
                  </pic:nvPicPr>
                  <pic:blipFill>
                    <a:blip r:embed="rId19"/>
                    <a:stretch>
                      <a:fillRect/>
                    </a:stretch>
                  </pic:blipFill>
                  <pic:spPr>
                    <a:xfrm>
                      <a:off x="0" y="0"/>
                      <a:ext cx="2600057" cy="2134545"/>
                    </a:xfrm>
                    <a:prstGeom prst="rect">
                      <a:avLst/>
                    </a:prstGeom>
                  </pic:spPr>
                </pic:pic>
              </a:graphicData>
            </a:graphic>
          </wp:inline>
        </w:drawing>
      </w:r>
    </w:p>
    <w:p w14:paraId="31CD3471" w14:textId="438F2884" w:rsidR="00942B69" w:rsidRDefault="00FC5976" w:rsidP="69425BB8">
      <w:pPr>
        <w:pStyle w:val="TF-FONTE"/>
      </w:pPr>
      <w:r>
        <w:t xml:space="preserve">       Fonte: Hossain </w:t>
      </w:r>
      <w:r w:rsidRPr="69425BB8">
        <w:rPr>
          <w:i/>
          <w:iCs/>
        </w:rPr>
        <w:t>et al</w:t>
      </w:r>
      <w:r>
        <w:t>. (2021).</w:t>
      </w:r>
    </w:p>
    <w:p w14:paraId="0FA425AE" w14:textId="550855CF" w:rsidR="00942B69" w:rsidRPr="001B7764" w:rsidRDefault="00665140" w:rsidP="00665140">
      <w:pPr>
        <w:pStyle w:val="TF-LEGENDA"/>
      </w:pPr>
      <w:bookmarkStart w:id="187" w:name="_Ref184039565"/>
      <w:ins w:id="188" w:author="Dalton Solano dos Reis" w:date="2024-12-02T13:45:00Z" w16du:dateUtc="2024-12-02T16:45:00Z">
        <w:r>
          <w:t xml:space="preserve">Quadro </w:t>
        </w:r>
        <w:r>
          <w:fldChar w:fldCharType="begin"/>
        </w:r>
        <w:r>
          <w:instrText xml:space="preserve"> SEQ Quadro \* ARABIC </w:instrText>
        </w:r>
      </w:ins>
      <w:r>
        <w:fldChar w:fldCharType="separate"/>
      </w:r>
      <w:ins w:id="189" w:author="Dalton Solano dos Reis" w:date="2024-12-02T14:01:00Z" w16du:dateUtc="2024-12-02T17:01:00Z">
        <w:r w:rsidR="004B45E3">
          <w:rPr>
            <w:noProof/>
          </w:rPr>
          <w:t>3</w:t>
        </w:r>
      </w:ins>
      <w:ins w:id="190" w:author="Dalton Solano dos Reis" w:date="2024-12-02T13:45:00Z" w16du:dateUtc="2024-12-02T16:45:00Z">
        <w:r>
          <w:fldChar w:fldCharType="end"/>
        </w:r>
      </w:ins>
      <w:bookmarkEnd w:id="187"/>
      <w:del w:id="191" w:author="Dalton Solano dos Reis" w:date="2024-12-02T13:45:00Z" w16du:dateUtc="2024-12-02T16:45:00Z">
        <w:r w:rsidR="00942B69" w:rsidDel="00665140">
          <w:delText xml:space="preserve">Quadro 3 </w:delText>
        </w:r>
        <w:r w:rsidR="44752FE4" w:rsidDel="00665140">
          <w:delText>-</w:delText>
        </w:r>
        <w:r w:rsidR="00942B69" w:rsidDel="00665140">
          <w:delText xml:space="preserve"> </w:delText>
        </w:r>
      </w:del>
      <w:ins w:id="192" w:author="Dalton Solano dos Reis" w:date="2024-12-02T13:45:00Z" w16du:dateUtc="2024-12-02T16:45:00Z">
        <w:r>
          <w:t xml:space="preserve"> - </w:t>
        </w:r>
      </w:ins>
      <w:r w:rsidR="00942B69">
        <w:t>Trabalho Correlato 3</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698"/>
        <w:gridCol w:w="7823"/>
      </w:tblGrid>
      <w:tr w:rsidR="00942B69" w14:paraId="3AC11902" w14:textId="77777777" w:rsidTr="005C3F3D">
        <w:tc>
          <w:tcPr>
            <w:tcW w:w="1701" w:type="dxa"/>
            <w:shd w:val="clear" w:color="auto" w:fill="auto"/>
          </w:tcPr>
          <w:p w14:paraId="27462C13" w14:textId="77777777" w:rsidR="00942B69" w:rsidRDefault="00942B69" w:rsidP="005C3F3D">
            <w:pPr>
              <w:pStyle w:val="TF-TEXTO-QUADRO"/>
            </w:pPr>
            <w:r>
              <w:t>Referência</w:t>
            </w:r>
          </w:p>
        </w:tc>
        <w:tc>
          <w:tcPr>
            <w:tcW w:w="7970" w:type="dxa"/>
            <w:shd w:val="clear" w:color="auto" w:fill="auto"/>
          </w:tcPr>
          <w:p w14:paraId="4A15A0A8" w14:textId="77F0EF16" w:rsidR="00942B69" w:rsidRDefault="00D53281" w:rsidP="005C3F3D">
            <w:pPr>
              <w:pStyle w:val="TF-TEXTO-QUADRO"/>
            </w:pPr>
            <w:r>
              <w:t>Curiscope (2016)</w:t>
            </w:r>
          </w:p>
        </w:tc>
      </w:tr>
      <w:tr w:rsidR="00942B69" w14:paraId="7DF84071" w14:textId="77777777" w:rsidTr="005C3F3D">
        <w:tc>
          <w:tcPr>
            <w:tcW w:w="1701" w:type="dxa"/>
            <w:shd w:val="clear" w:color="auto" w:fill="auto"/>
          </w:tcPr>
          <w:p w14:paraId="1CE9429C" w14:textId="77777777" w:rsidR="00942B69" w:rsidRDefault="00942B69" w:rsidP="005C3F3D">
            <w:pPr>
              <w:pStyle w:val="TF-TEXTO-QUADRO"/>
            </w:pPr>
            <w:r>
              <w:t>Objetivos</w:t>
            </w:r>
          </w:p>
        </w:tc>
        <w:tc>
          <w:tcPr>
            <w:tcW w:w="7970" w:type="dxa"/>
            <w:shd w:val="clear" w:color="auto" w:fill="auto"/>
          </w:tcPr>
          <w:p w14:paraId="3BAD2F31" w14:textId="75AC1453" w:rsidR="00942B69" w:rsidRDefault="00D53281" w:rsidP="005C3F3D">
            <w:pPr>
              <w:pStyle w:val="TF-TEXTO-QUADRO"/>
            </w:pPr>
            <w:r>
              <w:t>Permitir aos usuários observar uma representação 3D do corpo humano.</w:t>
            </w:r>
          </w:p>
        </w:tc>
      </w:tr>
      <w:tr w:rsidR="00942B69" w14:paraId="4C26E730" w14:textId="77777777" w:rsidTr="005C3F3D">
        <w:tc>
          <w:tcPr>
            <w:tcW w:w="1701" w:type="dxa"/>
            <w:shd w:val="clear" w:color="auto" w:fill="auto"/>
          </w:tcPr>
          <w:p w14:paraId="37CD207E" w14:textId="77777777" w:rsidR="00942B69" w:rsidRDefault="00942B69" w:rsidP="005C3F3D">
            <w:pPr>
              <w:pStyle w:val="TF-TEXTO-QUADRO"/>
            </w:pPr>
            <w:r>
              <w:t>Principais funcionalidades</w:t>
            </w:r>
          </w:p>
        </w:tc>
        <w:tc>
          <w:tcPr>
            <w:tcW w:w="7970" w:type="dxa"/>
            <w:shd w:val="clear" w:color="auto" w:fill="auto"/>
          </w:tcPr>
          <w:p w14:paraId="53645BE9" w14:textId="78A7EC1F" w:rsidR="00942B69" w:rsidRDefault="00D53281" w:rsidP="005C3F3D">
            <w:pPr>
              <w:pStyle w:val="TF-TEXTO-QUADRO"/>
            </w:pPr>
            <w:r>
              <w:t>Através de uma camisa é possível exibir sistemas como respiratório, circulatório, esquelético, digestivo e urinário.</w:t>
            </w:r>
          </w:p>
        </w:tc>
      </w:tr>
      <w:tr w:rsidR="00942B69" w14:paraId="2AC2A25A" w14:textId="77777777" w:rsidTr="005C3F3D">
        <w:tc>
          <w:tcPr>
            <w:tcW w:w="1701" w:type="dxa"/>
            <w:shd w:val="clear" w:color="auto" w:fill="auto"/>
          </w:tcPr>
          <w:p w14:paraId="0B800BB6" w14:textId="77777777" w:rsidR="00942B69" w:rsidRDefault="00942B69" w:rsidP="005C3F3D">
            <w:pPr>
              <w:pStyle w:val="TF-TEXTO-QUADRO"/>
            </w:pPr>
            <w:r>
              <w:t>Ferramentas de desenvolvimento</w:t>
            </w:r>
          </w:p>
        </w:tc>
        <w:tc>
          <w:tcPr>
            <w:tcW w:w="7970" w:type="dxa"/>
            <w:shd w:val="clear" w:color="auto" w:fill="auto"/>
          </w:tcPr>
          <w:p w14:paraId="4A4DEE7A" w14:textId="27819BFA" w:rsidR="00942B69" w:rsidRDefault="00D53281" w:rsidP="005C3F3D">
            <w:pPr>
              <w:pStyle w:val="TF-TEXTO-QUADRO"/>
            </w:pPr>
            <w:r>
              <w:t>Não mencionado</w:t>
            </w:r>
            <w:ins w:id="193" w:author="Dalton Solano dos Reis" w:date="2024-12-02T11:33:00Z" w16du:dateUtc="2024-12-02T14:33:00Z">
              <w:r w:rsidR="005F1648">
                <w:t>.</w:t>
              </w:r>
            </w:ins>
          </w:p>
        </w:tc>
      </w:tr>
      <w:tr w:rsidR="00942B69" w14:paraId="492FD7FA" w14:textId="77777777" w:rsidTr="005C3F3D">
        <w:tc>
          <w:tcPr>
            <w:tcW w:w="1701" w:type="dxa"/>
            <w:shd w:val="clear" w:color="auto" w:fill="auto"/>
          </w:tcPr>
          <w:p w14:paraId="07DB1CFB" w14:textId="77777777" w:rsidR="00942B69" w:rsidRDefault="00942B69" w:rsidP="005C3F3D">
            <w:pPr>
              <w:pStyle w:val="TF-TEXTO-QUADRO"/>
            </w:pPr>
            <w:r>
              <w:t>Resultados e conclusões</w:t>
            </w:r>
          </w:p>
        </w:tc>
        <w:tc>
          <w:tcPr>
            <w:tcW w:w="7970" w:type="dxa"/>
            <w:shd w:val="clear" w:color="auto" w:fill="auto"/>
          </w:tcPr>
          <w:p w14:paraId="7BF38B31" w14:textId="6B2C51F1" w:rsidR="00942B69" w:rsidRDefault="00D53281" w:rsidP="005C3F3D">
            <w:pPr>
              <w:pStyle w:val="TF-TEXTO-QUADRO"/>
            </w:pPr>
            <w:r>
              <w:t>Atendeu ao objetivo oferecendo uma abordagem diferente para o estudo do corpo humano. Como limitação a camisa estava fora de estoque na última atualização da pesquisa.</w:t>
            </w:r>
          </w:p>
        </w:tc>
      </w:tr>
    </w:tbl>
    <w:p w14:paraId="4B7D715A" w14:textId="77777777" w:rsidR="00942B69" w:rsidRDefault="00942B69" w:rsidP="00942B69">
      <w:pPr>
        <w:pStyle w:val="TF-FONTE"/>
      </w:pPr>
      <w:r>
        <w:t>Fonte: elaborado pelo autor.</w:t>
      </w:r>
    </w:p>
    <w:p w14:paraId="0BAE7CAE" w14:textId="04F5B174" w:rsidR="00FC5976" w:rsidRDefault="7CC420AB" w:rsidP="00FC5976">
      <w:pPr>
        <w:pStyle w:val="TF-TEXTO"/>
      </w:pPr>
      <w:r>
        <w:t xml:space="preserve">Na </w:t>
      </w:r>
      <w:ins w:id="194" w:author="Dalton Solano dos Reis" w:date="2024-12-02T13:48:00Z" w16du:dateUtc="2024-12-02T16:48:00Z">
        <w:r w:rsidR="00284789">
          <w:fldChar w:fldCharType="begin"/>
        </w:r>
        <w:r w:rsidR="00284789">
          <w:instrText xml:space="preserve"> REF _Ref184039707 \h </w:instrText>
        </w:r>
      </w:ins>
      <w:r w:rsidR="00284789">
        <w:fldChar w:fldCharType="separate"/>
      </w:r>
      <w:ins w:id="195" w:author="Dalton Solano dos Reis" w:date="2024-12-02T13:48:00Z" w16du:dateUtc="2024-12-02T16:48:00Z">
        <w:r w:rsidR="00284789">
          <w:t xml:space="preserve">Figura </w:t>
        </w:r>
        <w:r w:rsidR="00284789">
          <w:rPr>
            <w:noProof/>
          </w:rPr>
          <w:t>6</w:t>
        </w:r>
        <w:r w:rsidR="00284789">
          <w:fldChar w:fldCharType="end"/>
        </w:r>
      </w:ins>
      <w:del w:id="196" w:author="Dalton Solano dos Reis" w:date="2024-12-02T13:48:00Z" w16du:dateUtc="2024-12-02T16:48:00Z">
        <w:r w:rsidDel="00284789">
          <w:delText xml:space="preserve">Figura </w:delText>
        </w:r>
        <w:r w:rsidR="2AA45C59" w:rsidDel="00284789">
          <w:delText>6</w:delText>
        </w:r>
      </w:del>
      <w:r>
        <w:t xml:space="preserve"> tem-se a demonstração do aplicativo, com a câmera apontada para a camisa, </w:t>
      </w:r>
      <w:r w:rsidR="5C58B449">
        <w:t>no qual</w:t>
      </w:r>
      <w:r>
        <w:t xml:space="preserve"> se consegue ver virtualmente a estrutura interna do corpo humano.</w:t>
      </w:r>
    </w:p>
    <w:p w14:paraId="3FF1E7BE" w14:textId="5D0A4662" w:rsidR="00FC5976" w:rsidRDefault="7CC420AB" w:rsidP="00284789">
      <w:pPr>
        <w:pStyle w:val="TF-LEGENDA"/>
      </w:pPr>
      <w:r>
        <w:t xml:space="preserve">    </w:t>
      </w:r>
      <w:bookmarkStart w:id="197" w:name="_Ref184039707"/>
      <w:ins w:id="198" w:author="Dalton Solano dos Reis" w:date="2024-12-02T13:47:00Z" w16du:dateUtc="2024-12-02T16:47:00Z">
        <w:r w:rsidR="00284789">
          <w:t xml:space="preserve">Figura </w:t>
        </w:r>
        <w:r w:rsidR="00284789">
          <w:fldChar w:fldCharType="begin"/>
        </w:r>
        <w:r w:rsidR="00284789">
          <w:instrText xml:space="preserve"> SEQ Figura \* ARABIC </w:instrText>
        </w:r>
      </w:ins>
      <w:r w:rsidR="00284789">
        <w:fldChar w:fldCharType="separate"/>
      </w:r>
      <w:ins w:id="199" w:author="Dalton Solano dos Reis" w:date="2024-12-02T13:57:00Z" w16du:dateUtc="2024-12-02T16:57:00Z">
        <w:r w:rsidR="004B45E3">
          <w:rPr>
            <w:noProof/>
          </w:rPr>
          <w:t>6</w:t>
        </w:r>
      </w:ins>
      <w:ins w:id="200" w:author="Dalton Solano dos Reis" w:date="2024-12-02T13:47:00Z" w16du:dateUtc="2024-12-02T16:47:00Z">
        <w:r w:rsidR="00284789">
          <w:fldChar w:fldCharType="end"/>
        </w:r>
      </w:ins>
      <w:bookmarkEnd w:id="197"/>
      <w:del w:id="201" w:author="Dalton Solano dos Reis" w:date="2024-12-02T13:47:00Z" w16du:dateUtc="2024-12-02T16:47:00Z">
        <w:r w:rsidDel="00284789">
          <w:delText xml:space="preserve">Figura </w:delText>
        </w:r>
        <w:r w:rsidR="6C1CF9CE" w:rsidDel="00284789">
          <w:delText>6</w:delText>
        </w:r>
        <w:r w:rsidDel="00284789">
          <w:delText xml:space="preserve"> </w:delText>
        </w:r>
        <w:r w:rsidR="458364E7" w:rsidDel="00284789">
          <w:delText>-</w:delText>
        </w:r>
        <w:r w:rsidDel="00284789">
          <w:delText xml:space="preserve"> </w:delText>
        </w:r>
      </w:del>
      <w:ins w:id="202" w:author="Dalton Solano dos Reis" w:date="2024-12-02T13:47:00Z" w16du:dateUtc="2024-12-02T16:47:00Z">
        <w:r w:rsidR="00284789">
          <w:t xml:space="preserve"> </w:t>
        </w:r>
      </w:ins>
      <w:ins w:id="203" w:author="Dalton Solano dos Reis" w:date="2024-12-02T13:49:00Z" w16du:dateUtc="2024-12-02T16:49:00Z">
        <w:r w:rsidR="00284789">
          <w:t>–</w:t>
        </w:r>
      </w:ins>
      <w:ins w:id="204" w:author="Dalton Solano dos Reis" w:date="2024-12-02T13:47:00Z" w16du:dateUtc="2024-12-02T16:47:00Z">
        <w:r w:rsidR="00284789">
          <w:t xml:space="preserve"> </w:t>
        </w:r>
      </w:ins>
      <w:del w:id="205" w:author="Dalton Solano dos Reis" w:date="2024-12-02T13:49:00Z" w16du:dateUtc="2024-12-02T16:49:00Z">
        <w:r w:rsidDel="00284789">
          <w:delText>Exemplo da aplicação</w:delText>
        </w:r>
      </w:del>
      <w:ins w:id="206" w:author="Dalton Solano dos Reis" w:date="2024-12-02T13:49:00Z" w16du:dateUtc="2024-12-02T16:49:00Z">
        <w:r w:rsidR="00284789">
          <w:t>Aplicação usando a camiseta como marcador de RA</w:t>
        </w:r>
      </w:ins>
    </w:p>
    <w:p w14:paraId="3E543745" w14:textId="77777777" w:rsidR="00FC5976" w:rsidRDefault="00FC5976" w:rsidP="00FC5976">
      <w:pPr>
        <w:pStyle w:val="TF-FIGURA"/>
      </w:pPr>
      <w:r>
        <w:rPr>
          <w:noProof/>
        </w:rPr>
        <w:drawing>
          <wp:inline distT="0" distB="0" distL="0" distR="0" wp14:anchorId="0853E205" wp14:editId="15128713">
            <wp:extent cx="2660650" cy="2648324"/>
            <wp:effectExtent l="0" t="0" r="6350" b="0"/>
            <wp:docPr id="1567048810" name="Imagem 1567048810" descr="Tela de celular com foto de homem&#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048810" name="Imagem 1" descr="Tela de celular com foto de homem&#10;&#10;Descrição gerada automaticamente"/>
                    <pic:cNvPicPr/>
                  </pic:nvPicPr>
                  <pic:blipFill>
                    <a:blip r:embed="rId20"/>
                    <a:stretch>
                      <a:fillRect/>
                    </a:stretch>
                  </pic:blipFill>
                  <pic:spPr>
                    <a:xfrm>
                      <a:off x="0" y="0"/>
                      <a:ext cx="2669994" cy="2657624"/>
                    </a:xfrm>
                    <a:prstGeom prst="rect">
                      <a:avLst/>
                    </a:prstGeom>
                  </pic:spPr>
                </pic:pic>
              </a:graphicData>
            </a:graphic>
          </wp:inline>
        </w:drawing>
      </w:r>
    </w:p>
    <w:p w14:paraId="474A719C" w14:textId="5033D805" w:rsidR="00942B69" w:rsidRPr="00942B69" w:rsidRDefault="7CC420AB" w:rsidP="69425BB8">
      <w:pPr>
        <w:pStyle w:val="TF-FONTE"/>
      </w:pPr>
      <w:r>
        <w:t xml:space="preserve">   Fonte: C</w:t>
      </w:r>
      <w:r w:rsidR="32FA95CB">
        <w:t>uriscope</w:t>
      </w:r>
      <w:r>
        <w:t xml:space="preserve"> (2016).</w:t>
      </w:r>
    </w:p>
    <w:bookmarkEnd w:id="15"/>
    <w:p w14:paraId="6D16161A" w14:textId="1AE5662A" w:rsidR="00F255FC" w:rsidRDefault="00745B17" w:rsidP="00725B37">
      <w:pPr>
        <w:pStyle w:val="Ttulo1"/>
      </w:pPr>
      <w:r>
        <w:t>DESCRIÇÃO</w:t>
      </w:r>
      <w:ins w:id="207" w:author="Dalton Solano dos Reis" w:date="2024-12-02T11:34:00Z" w16du:dateUtc="2024-12-02T14:34:00Z">
        <w:r w:rsidR="005F1648">
          <w:t xml:space="preserve"> DO APLICATIVO</w:t>
        </w:r>
      </w:ins>
    </w:p>
    <w:p w14:paraId="0DB1437B" w14:textId="465CFE7B" w:rsidR="00607A10" w:rsidRPr="00607A10" w:rsidRDefault="0F87CEF9" w:rsidP="00AF16BC">
      <w:pPr>
        <w:pStyle w:val="TF-TEXTO"/>
      </w:pPr>
      <w:r>
        <w:t>Nesta seção ser</w:t>
      </w:r>
      <w:r w:rsidR="7ECCC7CD">
        <w:t>ão</w:t>
      </w:r>
      <w:r>
        <w:t xml:space="preserve"> apresentado</w:t>
      </w:r>
      <w:r w:rsidR="7F29EE06">
        <w:t>s</w:t>
      </w:r>
      <w:r>
        <w:t xml:space="preserve"> detalhes de implementação do aplicativo, bem como a descrição do funcionamento da arquitetura. Na subseção 3.1 </w:t>
      </w:r>
      <w:r w:rsidR="418A0F61">
        <w:t>são</w:t>
      </w:r>
      <w:r>
        <w:t xml:space="preserve"> </w:t>
      </w:r>
      <w:del w:id="208" w:author="Dalton Solano dos Reis" w:date="2024-12-02T11:34:00Z" w16du:dateUtc="2024-12-02T14:34:00Z">
        <w:r w:rsidDel="005F1648">
          <w:delText>apresentado</w:delText>
        </w:r>
        <w:r w:rsidR="7B60C635" w:rsidDel="005F1648">
          <w:delText>s</w:delText>
        </w:r>
      </w:del>
      <w:ins w:id="209" w:author="Dalton Solano dos Reis" w:date="2024-12-02T11:34:00Z" w16du:dateUtc="2024-12-02T14:34:00Z">
        <w:r w:rsidR="005F1648">
          <w:t>apresentadas</w:t>
        </w:r>
      </w:ins>
      <w:r>
        <w:t xml:space="preserve"> as especificações. Já na subseção 3.2 </w:t>
      </w:r>
      <w:r w:rsidR="4CCE1FC8">
        <w:t>são</w:t>
      </w:r>
      <w:r>
        <w:t xml:space="preserve"> abordado</w:t>
      </w:r>
      <w:r w:rsidR="5C67BF9A">
        <w:t>s</w:t>
      </w:r>
      <w:r>
        <w:t xml:space="preserve"> detalhes de implementação e funcionalidades do projeto. </w:t>
      </w:r>
    </w:p>
    <w:p w14:paraId="37285CB5" w14:textId="7BBE55DF" w:rsidR="00464D41" w:rsidRDefault="00464D41" w:rsidP="00725B37">
      <w:pPr>
        <w:pStyle w:val="Ttulo2"/>
        <w:ind w:firstLine="680"/>
      </w:pPr>
      <w:r>
        <w:lastRenderedPageBreak/>
        <w:t>3.1</w:t>
      </w:r>
      <w:r>
        <w:tab/>
        <w:t>Elaboração e validação de protótipo inicial com o especialista</w:t>
      </w:r>
    </w:p>
    <w:p w14:paraId="516D2387" w14:textId="6C62980F" w:rsidR="10FA6789" w:rsidRDefault="10FA6789" w:rsidP="0A4078C2">
      <w:pPr>
        <w:pStyle w:val="TF-TEXTO"/>
      </w:pPr>
      <w:r>
        <w:t>O desenvolvimento do aplicativo teve o auxílio da professora Tomio (2024) que atua na área de Ensino de Ciências e Biologia. Para iniciar o desenvolvimento do aplicativo foi realizada uma reunião com a professora no dia 1</w:t>
      </w:r>
      <w:r w:rsidR="051A314C">
        <w:t>9</w:t>
      </w:r>
      <w:r>
        <w:t xml:space="preserve"> de setembro de 2024 e elaborado um protótipo das interfaces desenhadas manualmente</w:t>
      </w:r>
      <w:r w:rsidR="2A4ED412">
        <w:t xml:space="preserve"> (</w:t>
      </w:r>
      <w:ins w:id="210" w:author="Dalton Solano dos Reis" w:date="2024-12-02T13:50:00Z" w16du:dateUtc="2024-12-02T16:50:00Z">
        <w:r w:rsidR="00284789">
          <w:fldChar w:fldCharType="begin"/>
        </w:r>
        <w:r w:rsidR="00284789">
          <w:instrText xml:space="preserve"> REF _Ref184039830 \h </w:instrText>
        </w:r>
      </w:ins>
      <w:r w:rsidR="00284789">
        <w:fldChar w:fldCharType="separate"/>
      </w:r>
      <w:ins w:id="211" w:author="Dalton Solano dos Reis" w:date="2024-12-02T13:50:00Z" w16du:dateUtc="2024-12-02T16:50:00Z">
        <w:r w:rsidR="00284789">
          <w:t xml:space="preserve">Figura </w:t>
        </w:r>
        <w:r w:rsidR="00284789">
          <w:rPr>
            <w:noProof/>
          </w:rPr>
          <w:t>7</w:t>
        </w:r>
        <w:r w:rsidR="00284789">
          <w:fldChar w:fldCharType="end"/>
        </w:r>
      </w:ins>
      <w:del w:id="212" w:author="Dalton Solano dos Reis" w:date="2024-12-02T13:50:00Z" w16du:dateUtc="2024-12-02T16:50:00Z">
        <w:r w:rsidR="2A4ED412" w:rsidDel="00284789">
          <w:delText xml:space="preserve">Figura </w:delText>
        </w:r>
        <w:r w:rsidR="3324660C" w:rsidDel="00284789">
          <w:delText>7</w:delText>
        </w:r>
      </w:del>
      <w:r w:rsidR="2A4ED412">
        <w:t>)</w:t>
      </w:r>
      <w:r>
        <w:t xml:space="preserve"> e validadas pela professora. </w:t>
      </w:r>
      <w:r w:rsidR="4ABD4332">
        <w:t xml:space="preserve">No protótipo inicial foi pensado em uma tela de </w:t>
      </w:r>
      <w:r w:rsidR="4ABD4332" w:rsidRPr="005F1648">
        <w:rPr>
          <w:rStyle w:val="TF-COURIER9"/>
          <w:rPrChange w:id="213" w:author="Dalton Solano dos Reis" w:date="2024-12-02T11:35:00Z" w16du:dateUtc="2024-12-02T14:35:00Z">
            <w:rPr/>
          </w:rPrChange>
        </w:rPr>
        <w:t>Menu</w:t>
      </w:r>
      <w:r w:rsidR="4ABD4332">
        <w:t xml:space="preserve"> com o nome do aplicativo, </w:t>
      </w:r>
      <w:r w:rsidR="06627C3E">
        <w:t xml:space="preserve">os botões para acessar as funções e a logo da universidade. Na segunda </w:t>
      </w:r>
      <w:r w:rsidR="507C5319">
        <w:t xml:space="preserve">tela a proposta é visualizar o órgão ancorado no corpo humano. </w:t>
      </w:r>
      <w:r w:rsidR="6F31DB57">
        <w:t xml:space="preserve">Na </w:t>
      </w:r>
      <w:r w:rsidR="507C5319">
        <w:t>terceira tela</w:t>
      </w:r>
      <w:r w:rsidR="161FD56C">
        <w:t>, a proposta é</w:t>
      </w:r>
      <w:r w:rsidR="507C5319">
        <w:t xml:space="preserve"> utilizar a imagem do órgão como marcador para dar as funcionalidades de cada órgão. A quarta tela seria a tela com a </w:t>
      </w:r>
      <w:r w:rsidR="771295DA">
        <w:t xml:space="preserve">câmera de </w:t>
      </w:r>
      <w:del w:id="214" w:author="Dalton Solano dos Reis" w:date="2024-12-02T11:36:00Z" w16du:dateUtc="2024-12-02T14:36:00Z">
        <w:r w:rsidR="771295DA" w:rsidDel="005F1648">
          <w:delText xml:space="preserve">realidade </w:delText>
        </w:r>
      </w:del>
      <w:ins w:id="215" w:author="Dalton Solano dos Reis" w:date="2024-12-02T11:36:00Z" w16du:dateUtc="2024-12-02T14:36:00Z">
        <w:r w:rsidR="005F1648">
          <w:t>R</w:t>
        </w:r>
        <w:r w:rsidR="005F1648">
          <w:t xml:space="preserve">ealidade </w:t>
        </w:r>
      </w:ins>
      <w:del w:id="216" w:author="Dalton Solano dos Reis" w:date="2024-12-02T11:36:00Z" w16du:dateUtc="2024-12-02T14:36:00Z">
        <w:r w:rsidR="771295DA" w:rsidDel="005F1648">
          <w:delText xml:space="preserve">aumentada </w:delText>
        </w:r>
      </w:del>
      <w:ins w:id="217" w:author="Dalton Solano dos Reis" w:date="2024-12-02T11:36:00Z" w16du:dateUtc="2024-12-02T14:36:00Z">
        <w:r w:rsidR="005F1648">
          <w:t>A</w:t>
        </w:r>
        <w:r w:rsidR="005F1648">
          <w:t xml:space="preserve">umentada </w:t>
        </w:r>
      </w:ins>
      <w:r w:rsidR="771295DA">
        <w:t>ativada, a qual mostra a imagem 3D do órgão quando apontar o marcador para a câmera.</w:t>
      </w:r>
    </w:p>
    <w:p w14:paraId="34C6E1F0" w14:textId="40AB4F26" w:rsidR="6C5CBEE3" w:rsidRDefault="00284789" w:rsidP="00284789">
      <w:pPr>
        <w:pStyle w:val="TF-LEGENDA"/>
        <w:pPrChange w:id="218" w:author="Dalton Solano dos Reis" w:date="2024-12-02T13:50:00Z" w16du:dateUtc="2024-12-02T16:50:00Z">
          <w:pPr>
            <w:pStyle w:val="TF-FIGURA"/>
          </w:pPr>
        </w:pPrChange>
      </w:pPr>
      <w:bookmarkStart w:id="219" w:name="_Ref184039830"/>
      <w:ins w:id="220" w:author="Dalton Solano dos Reis" w:date="2024-12-02T13:49:00Z" w16du:dateUtc="2024-12-02T16:49:00Z">
        <w:r>
          <w:t xml:space="preserve">Figura </w:t>
        </w:r>
        <w:r>
          <w:fldChar w:fldCharType="begin"/>
        </w:r>
        <w:r>
          <w:instrText xml:space="preserve"> SEQ Figura \* ARABIC </w:instrText>
        </w:r>
      </w:ins>
      <w:r>
        <w:fldChar w:fldCharType="separate"/>
      </w:r>
      <w:ins w:id="221" w:author="Dalton Solano dos Reis" w:date="2024-12-02T13:57:00Z" w16du:dateUtc="2024-12-02T16:57:00Z">
        <w:r w:rsidR="004B45E3">
          <w:rPr>
            <w:noProof/>
          </w:rPr>
          <w:t>7</w:t>
        </w:r>
      </w:ins>
      <w:ins w:id="222" w:author="Dalton Solano dos Reis" w:date="2024-12-02T13:49:00Z" w16du:dateUtc="2024-12-02T16:49:00Z">
        <w:r>
          <w:fldChar w:fldCharType="end"/>
        </w:r>
      </w:ins>
      <w:bookmarkEnd w:id="219"/>
      <w:del w:id="223" w:author="Dalton Solano dos Reis" w:date="2024-12-02T13:49:00Z" w16du:dateUtc="2024-12-02T16:49:00Z">
        <w:r w:rsidR="6C5CBEE3" w:rsidDel="00284789">
          <w:delText xml:space="preserve">Figura </w:delText>
        </w:r>
        <w:r w:rsidR="15A502B3" w:rsidDel="00284789">
          <w:delText>7</w:delText>
        </w:r>
        <w:r w:rsidR="6C5CBEE3" w:rsidDel="00284789">
          <w:delText xml:space="preserve"> - </w:delText>
        </w:r>
      </w:del>
      <w:ins w:id="224" w:author="Dalton Solano dos Reis" w:date="2024-12-02T13:49:00Z" w16du:dateUtc="2024-12-02T16:49:00Z">
        <w:r>
          <w:t xml:space="preserve"> - </w:t>
        </w:r>
      </w:ins>
      <w:r w:rsidR="6C5CBEE3">
        <w:t>Protótipo de telas das interfaces elaboradas em conjunto com a especialista</w:t>
      </w:r>
      <w:del w:id="225" w:author="Dalton Solano dos Reis" w:date="2024-12-02T11:36:00Z" w16du:dateUtc="2024-12-02T14:36:00Z">
        <w:r w:rsidR="6C5CBEE3" w:rsidDel="005F1648">
          <w:delText>.</w:delText>
        </w:r>
      </w:del>
    </w:p>
    <w:p w14:paraId="6E5D6F91" w14:textId="3D6EEE1E" w:rsidR="4AEEBB40" w:rsidRDefault="4AEEBB40" w:rsidP="005F1648">
      <w:pPr>
        <w:pStyle w:val="TF-FIGURA"/>
        <w:pPrChange w:id="226" w:author="Dalton Solano dos Reis" w:date="2024-12-02T11:36:00Z" w16du:dateUtc="2024-12-02T14:36:00Z">
          <w:pPr>
            <w:pStyle w:val="TF-FONTE"/>
          </w:pPr>
        </w:pPrChange>
      </w:pPr>
      <w:r>
        <w:rPr>
          <w:noProof/>
        </w:rPr>
        <w:drawing>
          <wp:inline distT="0" distB="0" distL="0" distR="0" wp14:anchorId="19F7DB84" wp14:editId="245E3176">
            <wp:extent cx="5124448" cy="3729770"/>
            <wp:effectExtent l="0" t="0" r="0" b="0"/>
            <wp:docPr id="1693105864" name="Imagem 1693105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124448" cy="3729770"/>
                    </a:xfrm>
                    <a:prstGeom prst="rect">
                      <a:avLst/>
                    </a:prstGeom>
                  </pic:spPr>
                </pic:pic>
              </a:graphicData>
            </a:graphic>
          </wp:inline>
        </w:drawing>
      </w:r>
    </w:p>
    <w:p w14:paraId="69446140" w14:textId="5C036250" w:rsidR="4AEEBB40" w:rsidRDefault="4AEEBB40" w:rsidP="0A4078C2">
      <w:pPr>
        <w:pStyle w:val="TF-FONTE"/>
      </w:pPr>
      <w:r>
        <w:t>Fonte: Elaborado pela autora.</w:t>
      </w:r>
    </w:p>
    <w:p w14:paraId="493055BA" w14:textId="4F662089" w:rsidR="10FA6789" w:rsidRDefault="5701ED95" w:rsidP="0A4078C2">
      <w:pPr>
        <w:pStyle w:val="TF-TEXTO"/>
      </w:pPr>
      <w:r>
        <w:t>Inicialmente pensou-se no aplicativo para o uso no ensino superior, porém</w:t>
      </w:r>
      <w:r w:rsidR="4DC9F4E8">
        <w:t xml:space="preserve"> em conversa com a especialista</w:t>
      </w:r>
      <w:r w:rsidR="3F03825E">
        <w:t xml:space="preserve"> Tomio</w:t>
      </w:r>
      <w:ins w:id="227" w:author="Dalton Solano dos Reis" w:date="2024-12-02T11:37:00Z" w16du:dateUtc="2024-12-02T14:37:00Z">
        <w:r w:rsidR="005F1648">
          <w:t xml:space="preserve"> </w:t>
        </w:r>
      </w:ins>
      <w:r w:rsidR="3F03825E">
        <w:t>(2024</w:t>
      </w:r>
      <w:del w:id="228" w:author="Dalton Solano dos Reis" w:date="2024-12-02T14:09:00Z" w16du:dateUtc="2024-12-02T17:09:00Z">
        <w:r w:rsidR="3F03825E" w:rsidDel="00EF54E3">
          <w:delText>b</w:delText>
        </w:r>
      </w:del>
      <w:r w:rsidR="3F03825E">
        <w:t>)</w:t>
      </w:r>
      <w:r w:rsidR="2A7CB72F">
        <w:t>, ela pontuou que</w:t>
      </w:r>
      <w:r>
        <w:t xml:space="preserve"> seria interessante</w:t>
      </w:r>
      <w:r w:rsidR="1AABE338">
        <w:t xml:space="preserve"> desenvolver o aplicativo para iniciantes, que pudesse ser utilizado para um público que está começando o estudo do corpo humano. Ela referiu que uma boa estratégia seria</w:t>
      </w:r>
      <w:r>
        <w:t xml:space="preserve"> levar o mesmo para as escolas, onde os professores desenvolvem o ensino do corpo humano levando o boneco anatômico. Com isso</w:t>
      </w:r>
      <w:r w:rsidR="40471E90">
        <w:t>, segundo</w:t>
      </w:r>
      <w:r w:rsidR="1D967F05">
        <w:t xml:space="preserve"> ela</w:t>
      </w:r>
      <w:r w:rsidR="40471E90">
        <w:t>,</w:t>
      </w:r>
      <w:r>
        <w:t xml:space="preserve"> seria interessante ter um aplicativo que pudesse auxiliar e envolver os alunos em um tipo de aprendizado dinâmico e lúdico.</w:t>
      </w:r>
      <w:r w:rsidR="76FBDE40">
        <w:t xml:space="preserve"> </w:t>
      </w:r>
    </w:p>
    <w:p w14:paraId="16352410" w14:textId="37DD12D6" w:rsidR="00327CB1" w:rsidRDefault="00725B37" w:rsidP="00725B37">
      <w:pPr>
        <w:pStyle w:val="Ttulo2"/>
        <w:ind w:firstLine="680"/>
      </w:pPr>
      <w:r>
        <w:t>3.</w:t>
      </w:r>
      <w:r w:rsidR="00464D41">
        <w:t>2</w:t>
      </w:r>
      <w:r>
        <w:tab/>
      </w:r>
      <w:r w:rsidR="00327CB1">
        <w:t>Especificação</w:t>
      </w:r>
    </w:p>
    <w:p w14:paraId="6012E44D" w14:textId="5ED40CDC" w:rsidR="00607A10" w:rsidRDefault="0F87CEF9" w:rsidP="00AF16BC">
      <w:pPr>
        <w:pStyle w:val="TF-TEXTO"/>
      </w:pPr>
      <w:r>
        <w:t xml:space="preserve">Esta </w:t>
      </w:r>
      <w:ins w:id="229" w:author="Dalton Solano dos Reis" w:date="2024-12-02T11:38:00Z" w16du:dateUtc="2024-12-02T14:38:00Z">
        <w:r w:rsidR="005F1648">
          <w:t>sub</w:t>
        </w:r>
      </w:ins>
      <w:r>
        <w:t xml:space="preserve">seção apresenta a especificação do aplicativo. Primeiramente são apresentados dois quadros. No </w:t>
      </w:r>
      <w:ins w:id="230" w:author="Dalton Solano dos Reis" w:date="2024-12-02T13:51:00Z" w16du:dateUtc="2024-12-02T16:51:00Z">
        <w:r w:rsidR="00284789">
          <w:fldChar w:fldCharType="begin"/>
        </w:r>
        <w:r w:rsidR="00284789">
          <w:instrText xml:space="preserve"> REF _Ref184039885 \h </w:instrText>
        </w:r>
      </w:ins>
      <w:r w:rsidR="00284789">
        <w:fldChar w:fldCharType="separate"/>
      </w:r>
      <w:ins w:id="231" w:author="Dalton Solano dos Reis" w:date="2024-12-02T13:51:00Z" w16du:dateUtc="2024-12-02T16:51:00Z">
        <w:r w:rsidR="00284789">
          <w:t xml:space="preserve">Quadro </w:t>
        </w:r>
        <w:r w:rsidR="00284789">
          <w:rPr>
            <w:noProof/>
          </w:rPr>
          <w:t>4</w:t>
        </w:r>
        <w:r w:rsidR="00284789">
          <w:fldChar w:fldCharType="end"/>
        </w:r>
      </w:ins>
      <w:del w:id="232" w:author="Dalton Solano dos Reis" w:date="2024-12-02T13:51:00Z" w16du:dateUtc="2024-12-02T16:51:00Z">
        <w:r w:rsidDel="00284789">
          <w:delText>Quadro 4</w:delText>
        </w:r>
      </w:del>
      <w:r>
        <w:t xml:space="preserve"> consta</w:t>
      </w:r>
      <w:r w:rsidR="567D03DC">
        <w:t>m</w:t>
      </w:r>
      <w:r>
        <w:t xml:space="preserve"> os </w:t>
      </w:r>
      <w:r w:rsidR="1E1E504C">
        <w:t>R</w:t>
      </w:r>
      <w:r>
        <w:t xml:space="preserve">equisitos </w:t>
      </w:r>
      <w:r w:rsidR="24A48815">
        <w:t>F</w:t>
      </w:r>
      <w:r>
        <w:t>uncionais</w:t>
      </w:r>
      <w:r w:rsidR="7152AD5E">
        <w:t xml:space="preserve"> (RF</w:t>
      </w:r>
      <w:ins w:id="233" w:author="Dalton Solano dos Reis" w:date="2024-12-02T11:38:00Z" w16du:dateUtc="2024-12-02T14:38:00Z">
        <w:r w:rsidR="005F1648">
          <w:t>s</w:t>
        </w:r>
      </w:ins>
      <w:r w:rsidR="7152AD5E">
        <w:t>)</w:t>
      </w:r>
      <w:r>
        <w:t xml:space="preserve"> e no </w:t>
      </w:r>
      <w:ins w:id="234" w:author="Dalton Solano dos Reis" w:date="2024-12-02T13:51:00Z" w16du:dateUtc="2024-12-02T16:51:00Z">
        <w:r w:rsidR="00284789">
          <w:fldChar w:fldCharType="begin"/>
        </w:r>
        <w:r w:rsidR="00284789">
          <w:instrText xml:space="preserve"> REF _Ref184039928 \h </w:instrText>
        </w:r>
      </w:ins>
      <w:r w:rsidR="00284789">
        <w:fldChar w:fldCharType="separate"/>
      </w:r>
      <w:ins w:id="235" w:author="Dalton Solano dos Reis" w:date="2024-12-02T13:51:00Z" w16du:dateUtc="2024-12-02T16:51:00Z">
        <w:r w:rsidR="00284789">
          <w:t xml:space="preserve">Quadro </w:t>
        </w:r>
        <w:r w:rsidR="00284789">
          <w:rPr>
            <w:noProof/>
          </w:rPr>
          <w:t>5</w:t>
        </w:r>
        <w:r w:rsidR="00284789">
          <w:fldChar w:fldCharType="end"/>
        </w:r>
      </w:ins>
      <w:del w:id="236" w:author="Dalton Solano dos Reis" w:date="2024-12-02T13:51:00Z" w16du:dateUtc="2024-12-02T16:51:00Z">
        <w:r w:rsidDel="00284789">
          <w:delText>Quadro 5</w:delText>
        </w:r>
      </w:del>
      <w:r>
        <w:t xml:space="preserve"> consta</w:t>
      </w:r>
      <w:r w:rsidR="45CEA242">
        <w:t>m</w:t>
      </w:r>
      <w:r>
        <w:t xml:space="preserve"> os </w:t>
      </w:r>
      <w:r w:rsidR="5F15F14C">
        <w:t>R</w:t>
      </w:r>
      <w:r>
        <w:t xml:space="preserve">equisitos </w:t>
      </w:r>
      <w:r w:rsidR="41071436">
        <w:t>N</w:t>
      </w:r>
      <w:r>
        <w:t xml:space="preserve">ão </w:t>
      </w:r>
      <w:r w:rsidR="0153A503">
        <w:t>F</w:t>
      </w:r>
      <w:r>
        <w:t>uncionais</w:t>
      </w:r>
      <w:r w:rsidR="43323F56">
        <w:t xml:space="preserve"> (RNF</w:t>
      </w:r>
      <w:ins w:id="237" w:author="Dalton Solano dos Reis" w:date="2024-12-02T11:38:00Z" w16du:dateUtc="2024-12-02T14:38:00Z">
        <w:r w:rsidR="005F1648">
          <w:t>s</w:t>
        </w:r>
      </w:ins>
      <w:r w:rsidR="43323F56">
        <w:t>)</w:t>
      </w:r>
      <w:r>
        <w:t xml:space="preserve">. </w:t>
      </w:r>
    </w:p>
    <w:p w14:paraId="6300F217" w14:textId="56BB5B39" w:rsidR="00607A10" w:rsidRDefault="00284789" w:rsidP="00284789">
      <w:pPr>
        <w:pStyle w:val="TF-LEGENDA"/>
      </w:pPr>
      <w:bookmarkStart w:id="238" w:name="_Ref184039885"/>
      <w:ins w:id="239" w:author="Dalton Solano dos Reis" w:date="2024-12-02T13:50:00Z" w16du:dateUtc="2024-12-02T16:50:00Z">
        <w:r>
          <w:t xml:space="preserve">Quadro </w:t>
        </w:r>
        <w:r>
          <w:fldChar w:fldCharType="begin"/>
        </w:r>
        <w:r>
          <w:instrText xml:space="preserve"> SEQ Quadro \* ARABIC </w:instrText>
        </w:r>
      </w:ins>
      <w:r>
        <w:fldChar w:fldCharType="separate"/>
      </w:r>
      <w:ins w:id="240" w:author="Dalton Solano dos Reis" w:date="2024-12-02T14:01:00Z" w16du:dateUtc="2024-12-02T17:01:00Z">
        <w:r w:rsidR="004B45E3">
          <w:rPr>
            <w:noProof/>
          </w:rPr>
          <w:t>4</w:t>
        </w:r>
      </w:ins>
      <w:ins w:id="241" w:author="Dalton Solano dos Reis" w:date="2024-12-02T13:50:00Z" w16du:dateUtc="2024-12-02T16:50:00Z">
        <w:r>
          <w:fldChar w:fldCharType="end"/>
        </w:r>
      </w:ins>
      <w:bookmarkEnd w:id="238"/>
      <w:del w:id="242" w:author="Dalton Solano dos Reis" w:date="2024-12-02T13:50:00Z" w16du:dateUtc="2024-12-02T16:50:00Z">
        <w:r w:rsidR="51F4AE79" w:rsidDel="00284789">
          <w:delText xml:space="preserve">Quadro 4 </w:delText>
        </w:r>
        <w:r w:rsidR="245C6D8C" w:rsidDel="00284789">
          <w:delText>-</w:delText>
        </w:r>
        <w:r w:rsidR="51F4AE79" w:rsidDel="00284789">
          <w:delText xml:space="preserve"> </w:delText>
        </w:r>
      </w:del>
      <w:ins w:id="243" w:author="Dalton Solano dos Reis" w:date="2024-12-02T13:50:00Z" w16du:dateUtc="2024-12-02T16:50:00Z">
        <w:r>
          <w:t xml:space="preserve"> - </w:t>
        </w:r>
      </w:ins>
      <w:r w:rsidR="51F4AE79">
        <w:t>Requisitos Funcionais</w:t>
      </w:r>
    </w:p>
    <w:tbl>
      <w:tblPr>
        <w:tblW w:w="0" w:type="auto"/>
        <w:tblInd w:w="108"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9521"/>
        <w:tblGridChange w:id="244">
          <w:tblGrid>
            <w:gridCol w:w="9521"/>
          </w:tblGrid>
        </w:tblGridChange>
      </w:tblGrid>
      <w:tr w:rsidR="00607A10" w14:paraId="088C910E" w14:textId="77777777" w:rsidTr="0A4078C2">
        <w:tc>
          <w:tcPr>
            <w:tcW w:w="9521" w:type="dxa"/>
            <w:shd w:val="clear" w:color="auto" w:fill="auto"/>
          </w:tcPr>
          <w:p w14:paraId="7A00B780" w14:textId="41A60558" w:rsidR="00607A10" w:rsidRDefault="00607A10" w:rsidP="005C3F3D">
            <w:pPr>
              <w:pStyle w:val="TF-TEXTO-QUADRO"/>
            </w:pPr>
            <w:r>
              <w:t>RF01: permitir que o usuário possa visualizar os órgãos no formato 3D</w:t>
            </w:r>
            <w:ins w:id="245" w:author="Dalton Solano dos Reis" w:date="2024-12-02T11:38:00Z" w16du:dateUtc="2024-12-02T14:38:00Z">
              <w:r w:rsidR="005F1648">
                <w:t>.</w:t>
              </w:r>
            </w:ins>
          </w:p>
        </w:tc>
      </w:tr>
      <w:tr w:rsidR="00607A10" w14:paraId="5456ED30" w14:textId="77777777" w:rsidTr="0A4078C2">
        <w:tc>
          <w:tcPr>
            <w:tcW w:w="9521" w:type="dxa"/>
            <w:shd w:val="clear" w:color="auto" w:fill="auto"/>
          </w:tcPr>
          <w:p w14:paraId="4E6358EA" w14:textId="420BA6F8" w:rsidR="00607A10" w:rsidRDefault="00607A10" w:rsidP="005C3F3D">
            <w:pPr>
              <w:pStyle w:val="TF-TEXTO-QUADRO"/>
            </w:pPr>
            <w:r>
              <w:t>RF02: permitir que o usuário obtenha informações d</w:t>
            </w:r>
            <w:r w:rsidR="001274D5">
              <w:t>as funções de</w:t>
            </w:r>
            <w:r>
              <w:t xml:space="preserve"> cada órgão.</w:t>
            </w:r>
          </w:p>
        </w:tc>
      </w:tr>
      <w:tr w:rsidR="0A4078C2" w14:paraId="5BE1D9D3" w14:textId="77777777" w:rsidTr="005F1648">
        <w:tblPrEx>
          <w:tblW w:w="0" w:type="auto"/>
          <w:tblInd w:w="108"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ExChange w:id="246" w:author="Dalton Solano dos Reis" w:date="2024-12-02T11:39:00Z" w16du:dateUtc="2024-12-02T14:39:00Z">
            <w:tblPrEx>
              <w:tblW w:w="0" w:type="auto"/>
              <w:tblInd w:w="108"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Ex>
          </w:tblPrExChange>
        </w:tblPrEx>
        <w:trPr>
          <w:trHeight w:val="191"/>
          <w:trPrChange w:id="247" w:author="Dalton Solano dos Reis" w:date="2024-12-02T11:39:00Z" w16du:dateUtc="2024-12-02T14:39:00Z">
            <w:trPr>
              <w:trHeight w:val="300"/>
            </w:trPr>
          </w:trPrChange>
        </w:trPr>
        <w:tc>
          <w:tcPr>
            <w:tcW w:w="9521" w:type="dxa"/>
            <w:shd w:val="clear" w:color="auto" w:fill="auto"/>
            <w:tcPrChange w:id="248" w:author="Dalton Solano dos Reis" w:date="2024-12-02T11:39:00Z" w16du:dateUtc="2024-12-02T14:39:00Z">
              <w:tcPr>
                <w:tcW w:w="9521" w:type="dxa"/>
                <w:shd w:val="clear" w:color="auto" w:fill="auto"/>
              </w:tcPr>
            </w:tcPrChange>
          </w:tcPr>
          <w:p w14:paraId="5E4EA069" w14:textId="3EFD07FE" w:rsidR="08B0A005" w:rsidRDefault="08B0A005" w:rsidP="0A4078C2">
            <w:pPr>
              <w:pStyle w:val="TF-TEXTO-QUADRO"/>
            </w:pPr>
            <w:r>
              <w:t>RF03: mostrar a imagem de cada órgão ao clicar no botão.</w:t>
            </w:r>
          </w:p>
        </w:tc>
      </w:tr>
      <w:tr w:rsidR="00607A10" w14:paraId="49176DD2" w14:textId="77777777" w:rsidTr="0A4078C2">
        <w:tc>
          <w:tcPr>
            <w:tcW w:w="9521" w:type="dxa"/>
            <w:shd w:val="clear" w:color="auto" w:fill="auto"/>
          </w:tcPr>
          <w:p w14:paraId="2262F32B" w14:textId="11C34CDA" w:rsidR="00607A10" w:rsidRDefault="0F87CEF9" w:rsidP="005C3F3D">
            <w:pPr>
              <w:pStyle w:val="TF-TEXTO-QUADRO"/>
            </w:pPr>
            <w:r>
              <w:t>RF0</w:t>
            </w:r>
            <w:r w:rsidR="2C4D9986">
              <w:t>4</w:t>
            </w:r>
            <w:r>
              <w:t xml:space="preserve">: permitir que o usuário possa utilizar a câmera </w:t>
            </w:r>
            <w:r w:rsidR="4E505A69">
              <w:t xml:space="preserve">de realidade </w:t>
            </w:r>
            <w:r w:rsidR="7555DDA1">
              <w:t>aumentada.</w:t>
            </w:r>
          </w:p>
        </w:tc>
      </w:tr>
      <w:tr w:rsidR="0A4078C2" w14:paraId="5AFC0C34" w14:textId="77777777" w:rsidTr="005F1648">
        <w:tblPrEx>
          <w:tblW w:w="0" w:type="auto"/>
          <w:tblInd w:w="108"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ExChange w:id="249" w:author="Dalton Solano dos Reis" w:date="2024-12-02T11:39:00Z" w16du:dateUtc="2024-12-02T14:39:00Z">
            <w:tblPrEx>
              <w:tblW w:w="0" w:type="auto"/>
              <w:tblInd w:w="108"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Ex>
          </w:tblPrExChange>
        </w:tblPrEx>
        <w:trPr>
          <w:trHeight w:val="141"/>
          <w:trPrChange w:id="250" w:author="Dalton Solano dos Reis" w:date="2024-12-02T11:39:00Z" w16du:dateUtc="2024-12-02T14:39:00Z">
            <w:trPr>
              <w:trHeight w:val="300"/>
            </w:trPr>
          </w:trPrChange>
        </w:trPr>
        <w:tc>
          <w:tcPr>
            <w:tcW w:w="9521" w:type="dxa"/>
            <w:shd w:val="clear" w:color="auto" w:fill="auto"/>
            <w:tcPrChange w:id="251" w:author="Dalton Solano dos Reis" w:date="2024-12-02T11:39:00Z" w16du:dateUtc="2024-12-02T14:39:00Z">
              <w:tcPr>
                <w:tcW w:w="9521" w:type="dxa"/>
                <w:shd w:val="clear" w:color="auto" w:fill="auto"/>
              </w:tcPr>
            </w:tcPrChange>
          </w:tcPr>
          <w:p w14:paraId="6093860B" w14:textId="3F032243" w:rsidR="4E505A69" w:rsidRDefault="4E505A69" w:rsidP="0A4078C2">
            <w:pPr>
              <w:pStyle w:val="TF-TEXTO-QUADRO"/>
            </w:pPr>
            <w:r>
              <w:t>RF0</w:t>
            </w:r>
            <w:r w:rsidR="1AECCBC7">
              <w:t>5</w:t>
            </w:r>
            <w:r>
              <w:t>: permitir que o usuário responda as perguntas apontando a câmera para as cartas do jogo.</w:t>
            </w:r>
          </w:p>
        </w:tc>
      </w:tr>
      <w:tr w:rsidR="0A4078C2" w14:paraId="0D954A55" w14:textId="77777777" w:rsidTr="005F1648">
        <w:tblPrEx>
          <w:tblW w:w="0" w:type="auto"/>
          <w:tblInd w:w="108"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ExChange w:id="252" w:author="Dalton Solano dos Reis" w:date="2024-12-02T11:39:00Z" w16du:dateUtc="2024-12-02T14:39:00Z">
            <w:tblPrEx>
              <w:tblW w:w="0" w:type="auto"/>
              <w:tblInd w:w="108"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Ex>
          </w:tblPrExChange>
        </w:tblPrEx>
        <w:trPr>
          <w:trHeight w:val="188"/>
          <w:trPrChange w:id="253" w:author="Dalton Solano dos Reis" w:date="2024-12-02T11:39:00Z" w16du:dateUtc="2024-12-02T14:39:00Z">
            <w:trPr>
              <w:trHeight w:val="300"/>
            </w:trPr>
          </w:trPrChange>
        </w:trPr>
        <w:tc>
          <w:tcPr>
            <w:tcW w:w="9521" w:type="dxa"/>
            <w:shd w:val="clear" w:color="auto" w:fill="auto"/>
            <w:tcPrChange w:id="254" w:author="Dalton Solano dos Reis" w:date="2024-12-02T11:39:00Z" w16du:dateUtc="2024-12-02T14:39:00Z">
              <w:tcPr>
                <w:tcW w:w="9521" w:type="dxa"/>
                <w:shd w:val="clear" w:color="auto" w:fill="auto"/>
              </w:tcPr>
            </w:tcPrChange>
          </w:tcPr>
          <w:p w14:paraId="3305E5CB" w14:textId="48D0D131" w:rsidR="4E505A69" w:rsidRDefault="4E505A69" w:rsidP="0A4078C2">
            <w:pPr>
              <w:pStyle w:val="TF-TEXTO-QUADRO"/>
            </w:pPr>
            <w:r>
              <w:t>RF0</w:t>
            </w:r>
            <w:r w:rsidR="26E733AB">
              <w:t>6</w:t>
            </w:r>
            <w:r>
              <w:t xml:space="preserve">: mostrar </w:t>
            </w:r>
            <w:del w:id="255" w:author="Dalton Solano dos Reis" w:date="2024-12-02T11:39:00Z" w16du:dateUtc="2024-12-02T14:39:00Z">
              <w:r w:rsidDel="005F1648">
                <w:delText>o score</w:delText>
              </w:r>
            </w:del>
            <w:ins w:id="256" w:author="Dalton Solano dos Reis" w:date="2024-12-02T11:39:00Z" w16du:dateUtc="2024-12-02T14:39:00Z">
              <w:r w:rsidR="005F1648">
                <w:t>a pontuação</w:t>
              </w:r>
            </w:ins>
            <w:r w:rsidR="6B938FF7">
              <w:t xml:space="preserve"> e o tempo</w:t>
            </w:r>
            <w:r>
              <w:t xml:space="preserve"> obtido pelo usuário.</w:t>
            </w:r>
          </w:p>
        </w:tc>
      </w:tr>
    </w:tbl>
    <w:p w14:paraId="0EB79427" w14:textId="4864AFDB" w:rsidR="00FE51CD" w:rsidRDefault="51F4AE79" w:rsidP="00FE51CD">
      <w:pPr>
        <w:pStyle w:val="TF-FONTE"/>
      </w:pPr>
      <w:r>
        <w:t xml:space="preserve"> </w:t>
      </w:r>
      <w:r w:rsidR="10FA6789">
        <w:t>Fonte: Elaborado pela autora.</w:t>
      </w:r>
    </w:p>
    <w:p w14:paraId="6E68B2F3" w14:textId="77777777" w:rsidR="005F1648" w:rsidRDefault="005F1648" w:rsidP="00FE51CD">
      <w:pPr>
        <w:pStyle w:val="TF-LEGENDA"/>
        <w:rPr>
          <w:ins w:id="257" w:author="Dalton Solano dos Reis" w:date="2024-12-02T11:40:00Z" w16du:dateUtc="2024-12-02T14:40:00Z"/>
        </w:rPr>
      </w:pPr>
    </w:p>
    <w:p w14:paraId="5022BF41" w14:textId="77777777" w:rsidR="005F1648" w:rsidRPr="005F1648" w:rsidRDefault="005F1648" w:rsidP="005F1648">
      <w:pPr>
        <w:rPr>
          <w:ins w:id="258" w:author="Dalton Solano dos Reis" w:date="2024-12-02T11:38:00Z" w16du:dateUtc="2024-12-02T14:38:00Z"/>
        </w:rPr>
        <w:pPrChange w:id="259" w:author="Dalton Solano dos Reis" w:date="2024-12-02T11:40:00Z" w16du:dateUtc="2024-12-02T14:40:00Z">
          <w:pPr>
            <w:pStyle w:val="TF-LEGENDA"/>
          </w:pPr>
        </w:pPrChange>
      </w:pPr>
    </w:p>
    <w:p w14:paraId="2A80B104" w14:textId="3ED39741" w:rsidR="00607A10" w:rsidRDefault="00284789" w:rsidP="00284789">
      <w:pPr>
        <w:pStyle w:val="TF-LEGENDA"/>
      </w:pPr>
      <w:bookmarkStart w:id="260" w:name="_Ref184039928"/>
      <w:ins w:id="261" w:author="Dalton Solano dos Reis" w:date="2024-12-02T13:51:00Z" w16du:dateUtc="2024-12-02T16:51:00Z">
        <w:r>
          <w:t xml:space="preserve">Quadro </w:t>
        </w:r>
        <w:r>
          <w:fldChar w:fldCharType="begin"/>
        </w:r>
        <w:r>
          <w:instrText xml:space="preserve"> SEQ Quadro \* ARABIC </w:instrText>
        </w:r>
      </w:ins>
      <w:r>
        <w:fldChar w:fldCharType="separate"/>
      </w:r>
      <w:ins w:id="262" w:author="Dalton Solano dos Reis" w:date="2024-12-02T14:01:00Z" w16du:dateUtc="2024-12-02T17:01:00Z">
        <w:r w:rsidR="004B45E3">
          <w:rPr>
            <w:noProof/>
          </w:rPr>
          <w:t>5</w:t>
        </w:r>
      </w:ins>
      <w:ins w:id="263" w:author="Dalton Solano dos Reis" w:date="2024-12-02T13:51:00Z" w16du:dateUtc="2024-12-02T16:51:00Z">
        <w:r>
          <w:fldChar w:fldCharType="end"/>
        </w:r>
      </w:ins>
      <w:bookmarkEnd w:id="260"/>
      <w:del w:id="264" w:author="Dalton Solano dos Reis" w:date="2024-12-02T13:51:00Z" w16du:dateUtc="2024-12-02T16:51:00Z">
        <w:r w:rsidR="00FE51CD" w:rsidDel="00284789">
          <w:delText xml:space="preserve">Quadro 5 </w:delText>
        </w:r>
        <w:r w:rsidR="43A679FC" w:rsidDel="00284789">
          <w:delText>-</w:delText>
        </w:r>
        <w:r w:rsidR="00FE51CD" w:rsidDel="00284789">
          <w:delText xml:space="preserve"> </w:delText>
        </w:r>
      </w:del>
      <w:ins w:id="265" w:author="Dalton Solano dos Reis" w:date="2024-12-02T13:51:00Z" w16du:dateUtc="2024-12-02T16:51:00Z">
        <w:r>
          <w:t xml:space="preserve"> - </w:t>
        </w:r>
      </w:ins>
      <w:r w:rsidR="00FE51CD">
        <w:t>Requisitos Não Funcionais</w:t>
      </w:r>
    </w:p>
    <w:tbl>
      <w:tblPr>
        <w:tblW w:w="0" w:type="auto"/>
        <w:tblInd w:w="108"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9521"/>
        <w:tblGridChange w:id="266">
          <w:tblGrid>
            <w:gridCol w:w="9521"/>
          </w:tblGrid>
        </w:tblGridChange>
      </w:tblGrid>
      <w:tr w:rsidR="00FE51CD" w14:paraId="44067952" w14:textId="77777777" w:rsidTr="0A4078C2">
        <w:tc>
          <w:tcPr>
            <w:tcW w:w="9521" w:type="dxa"/>
            <w:shd w:val="clear" w:color="auto" w:fill="auto"/>
          </w:tcPr>
          <w:p w14:paraId="60AF66C5" w14:textId="347D8836" w:rsidR="00FE51CD" w:rsidRDefault="51F4AE79" w:rsidP="005C3F3D">
            <w:pPr>
              <w:pStyle w:val="TF-TEXTO-QUADRO"/>
            </w:pPr>
            <w:r>
              <w:t>R</w:t>
            </w:r>
            <w:r w:rsidR="03A34B82">
              <w:t>N</w:t>
            </w:r>
            <w:r>
              <w:t>F01: utilizar o motor de jogos Unity</w:t>
            </w:r>
            <w:r w:rsidR="2B1531A8">
              <w:t>.</w:t>
            </w:r>
          </w:p>
        </w:tc>
      </w:tr>
      <w:tr w:rsidR="00FE51CD" w14:paraId="23FA0026" w14:textId="77777777" w:rsidTr="005F1648">
        <w:tblPrEx>
          <w:tblW w:w="0" w:type="auto"/>
          <w:tblInd w:w="108"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ExChange w:id="267" w:author="Dalton Solano dos Reis" w:date="2024-12-02T11:40:00Z" w16du:dateUtc="2024-12-02T14:40:00Z">
            <w:tblPrEx>
              <w:tblW w:w="0" w:type="auto"/>
              <w:tblInd w:w="108"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Ex>
          </w:tblPrExChange>
        </w:tblPrEx>
        <w:trPr>
          <w:trHeight w:val="180"/>
          <w:trPrChange w:id="268" w:author="Dalton Solano dos Reis" w:date="2024-12-02T11:40:00Z" w16du:dateUtc="2024-12-02T14:40:00Z">
            <w:trPr>
              <w:trHeight w:val="300"/>
            </w:trPr>
          </w:trPrChange>
        </w:trPr>
        <w:tc>
          <w:tcPr>
            <w:tcW w:w="9521" w:type="dxa"/>
            <w:shd w:val="clear" w:color="auto" w:fill="auto"/>
            <w:tcPrChange w:id="269" w:author="Dalton Solano dos Reis" w:date="2024-12-02T11:40:00Z" w16du:dateUtc="2024-12-02T14:40:00Z">
              <w:tcPr>
                <w:tcW w:w="9521" w:type="dxa"/>
                <w:shd w:val="clear" w:color="auto" w:fill="auto"/>
              </w:tcPr>
            </w:tcPrChange>
          </w:tcPr>
          <w:p w14:paraId="47690BE4" w14:textId="3BF69D87" w:rsidR="00FE51CD" w:rsidRDefault="51F4AE79" w:rsidP="005C3F3D">
            <w:pPr>
              <w:pStyle w:val="TF-TEXTO-QUADRO"/>
            </w:pPr>
            <w:r>
              <w:t>R</w:t>
            </w:r>
            <w:r w:rsidR="3289FE88">
              <w:t>N</w:t>
            </w:r>
            <w:r>
              <w:t>F02: utilizar a linguagem de programação C# para implementar a aplicação.</w:t>
            </w:r>
          </w:p>
        </w:tc>
      </w:tr>
      <w:tr w:rsidR="0A4078C2" w14:paraId="1D7C8220" w14:textId="77777777" w:rsidTr="005F1648">
        <w:tblPrEx>
          <w:tblW w:w="0" w:type="auto"/>
          <w:tblInd w:w="108"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ExChange w:id="270" w:author="Dalton Solano dos Reis" w:date="2024-12-02T11:40:00Z" w16du:dateUtc="2024-12-02T14:40:00Z">
            <w:tblPrEx>
              <w:tblW w:w="0" w:type="auto"/>
              <w:tblInd w:w="108"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Ex>
          </w:tblPrExChange>
        </w:tblPrEx>
        <w:trPr>
          <w:trHeight w:val="227"/>
          <w:trPrChange w:id="271" w:author="Dalton Solano dos Reis" w:date="2024-12-02T11:40:00Z" w16du:dateUtc="2024-12-02T14:40:00Z">
            <w:trPr>
              <w:trHeight w:val="300"/>
            </w:trPr>
          </w:trPrChange>
        </w:trPr>
        <w:tc>
          <w:tcPr>
            <w:tcW w:w="9521" w:type="dxa"/>
            <w:shd w:val="clear" w:color="auto" w:fill="auto"/>
            <w:tcPrChange w:id="272" w:author="Dalton Solano dos Reis" w:date="2024-12-02T11:40:00Z" w16du:dateUtc="2024-12-02T14:40:00Z">
              <w:tcPr>
                <w:tcW w:w="9521" w:type="dxa"/>
                <w:shd w:val="clear" w:color="auto" w:fill="auto"/>
              </w:tcPr>
            </w:tcPrChange>
          </w:tcPr>
          <w:p w14:paraId="394AD18B" w14:textId="48EE63F1" w:rsidR="17B6D6FC" w:rsidRDefault="17B6D6FC" w:rsidP="0A4078C2">
            <w:pPr>
              <w:pStyle w:val="TF-TEXTO-QUADRO"/>
            </w:pPr>
            <w:r>
              <w:t>RNF03: o aplicativo deve ser disponibilizado para plataforma Android.</w:t>
            </w:r>
          </w:p>
        </w:tc>
      </w:tr>
      <w:tr w:rsidR="0A4078C2" w14:paraId="2FD2FA8E" w14:textId="77777777" w:rsidTr="005F1648">
        <w:tblPrEx>
          <w:tblW w:w="0" w:type="auto"/>
          <w:tblInd w:w="108"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ExChange w:id="273" w:author="Dalton Solano dos Reis" w:date="2024-12-02T11:40:00Z" w16du:dateUtc="2024-12-02T14:40:00Z">
            <w:tblPrEx>
              <w:tblW w:w="0" w:type="auto"/>
              <w:tblInd w:w="108"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Ex>
          </w:tblPrExChange>
        </w:tblPrEx>
        <w:trPr>
          <w:trHeight w:val="130"/>
          <w:trPrChange w:id="274" w:author="Dalton Solano dos Reis" w:date="2024-12-02T11:40:00Z" w16du:dateUtc="2024-12-02T14:40:00Z">
            <w:trPr>
              <w:trHeight w:val="300"/>
            </w:trPr>
          </w:trPrChange>
        </w:trPr>
        <w:tc>
          <w:tcPr>
            <w:tcW w:w="9521" w:type="dxa"/>
            <w:shd w:val="clear" w:color="auto" w:fill="auto"/>
            <w:tcPrChange w:id="275" w:author="Dalton Solano dos Reis" w:date="2024-12-02T11:40:00Z" w16du:dateUtc="2024-12-02T14:40:00Z">
              <w:tcPr>
                <w:tcW w:w="9521" w:type="dxa"/>
                <w:shd w:val="clear" w:color="auto" w:fill="auto"/>
              </w:tcPr>
            </w:tcPrChange>
          </w:tcPr>
          <w:p w14:paraId="1BFFA456" w14:textId="760E5C55" w:rsidR="17B6D6FC" w:rsidRDefault="17B6D6FC" w:rsidP="0A4078C2">
            <w:pPr>
              <w:pStyle w:val="TF-TEXTO-QUADRO"/>
            </w:pPr>
            <w:r>
              <w:t>RNF04: utilizar a plataforma Vuforia para criar o banco de dados d</w:t>
            </w:r>
            <w:r w:rsidR="1F513F07">
              <w:t>as imagens</w:t>
            </w:r>
            <w:r w:rsidR="65B255C6">
              <w:t>.</w:t>
            </w:r>
          </w:p>
        </w:tc>
      </w:tr>
      <w:tr w:rsidR="0A4078C2" w14:paraId="34BB7A09" w14:textId="77777777" w:rsidTr="005F1648">
        <w:tblPrEx>
          <w:tblW w:w="0" w:type="auto"/>
          <w:tblInd w:w="108"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ExChange w:id="276" w:author="Dalton Solano dos Reis" w:date="2024-12-02T11:40:00Z" w16du:dateUtc="2024-12-02T14:40:00Z">
            <w:tblPrEx>
              <w:tblW w:w="0" w:type="auto"/>
              <w:tblInd w:w="108"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Ex>
          </w:tblPrExChange>
        </w:tblPrEx>
        <w:trPr>
          <w:trHeight w:val="176"/>
          <w:trPrChange w:id="277" w:author="Dalton Solano dos Reis" w:date="2024-12-02T11:40:00Z" w16du:dateUtc="2024-12-02T14:40:00Z">
            <w:trPr>
              <w:trHeight w:val="300"/>
            </w:trPr>
          </w:trPrChange>
        </w:trPr>
        <w:tc>
          <w:tcPr>
            <w:tcW w:w="9521" w:type="dxa"/>
            <w:shd w:val="clear" w:color="auto" w:fill="auto"/>
            <w:tcPrChange w:id="278" w:author="Dalton Solano dos Reis" w:date="2024-12-02T11:40:00Z" w16du:dateUtc="2024-12-02T14:40:00Z">
              <w:tcPr>
                <w:tcW w:w="9521" w:type="dxa"/>
                <w:shd w:val="clear" w:color="auto" w:fill="auto"/>
              </w:tcPr>
            </w:tcPrChange>
          </w:tcPr>
          <w:p w14:paraId="38235DA4" w14:textId="52BF1EC4" w:rsidR="65B255C6" w:rsidRDefault="65B255C6" w:rsidP="0A4078C2">
            <w:pPr>
              <w:pStyle w:val="TF-TEXTO-QUADRO"/>
            </w:pPr>
            <w:r>
              <w:t>RNF05: utilizar a plataforma Canva para criar os modelos da interface.</w:t>
            </w:r>
          </w:p>
        </w:tc>
      </w:tr>
    </w:tbl>
    <w:p w14:paraId="4B477298" w14:textId="3C98E146" w:rsidR="00FE51CD" w:rsidRDefault="00FE51CD" w:rsidP="69425BB8">
      <w:pPr>
        <w:pStyle w:val="TF-FONTE"/>
      </w:pPr>
      <w:r>
        <w:t xml:space="preserve">   </w:t>
      </w:r>
      <w:r w:rsidR="00464D41">
        <w:t>Fonte: Elaborado pela autora.</w:t>
      </w:r>
    </w:p>
    <w:p w14:paraId="2EFB1050" w14:textId="282CD2CE" w:rsidR="00FE51CD" w:rsidRDefault="51F4AE79" w:rsidP="00607A10">
      <w:pPr>
        <w:pStyle w:val="TF-TEXTO"/>
      </w:pPr>
      <w:r>
        <w:t xml:space="preserve">A seguir na </w:t>
      </w:r>
      <w:del w:id="279" w:author="Dalton Solano dos Reis" w:date="2024-12-02T11:41:00Z" w16du:dateUtc="2024-12-02T14:41:00Z">
        <w:r w:rsidDel="00B875B3">
          <w:delText xml:space="preserve">figura </w:delText>
        </w:r>
      </w:del>
      <w:ins w:id="280" w:author="Dalton Solano dos Reis" w:date="2024-12-02T13:52:00Z" w16du:dateUtc="2024-12-02T16:52:00Z">
        <w:r w:rsidR="00284789">
          <w:fldChar w:fldCharType="begin"/>
        </w:r>
        <w:r w:rsidR="00284789">
          <w:instrText xml:space="preserve"> REF _Ref184039971 \h </w:instrText>
        </w:r>
      </w:ins>
      <w:r w:rsidR="00284789">
        <w:fldChar w:fldCharType="separate"/>
      </w:r>
      <w:ins w:id="281" w:author="Dalton Solano dos Reis" w:date="2024-12-02T13:52:00Z" w16du:dateUtc="2024-12-02T16:52:00Z">
        <w:r w:rsidR="00284789">
          <w:t xml:space="preserve">Figura </w:t>
        </w:r>
        <w:r w:rsidR="00284789">
          <w:rPr>
            <w:noProof/>
          </w:rPr>
          <w:t>8</w:t>
        </w:r>
        <w:r w:rsidR="00284789">
          <w:fldChar w:fldCharType="end"/>
        </w:r>
      </w:ins>
      <w:del w:id="282" w:author="Dalton Solano dos Reis" w:date="2024-12-02T13:52:00Z" w16du:dateUtc="2024-12-02T16:52:00Z">
        <w:r w:rsidR="5BF414A2" w:rsidDel="00284789">
          <w:delText>8</w:delText>
        </w:r>
      </w:del>
      <w:r>
        <w:t xml:space="preserve">, temos o diagrama detalhando o funcionamento do jogo que foi elaborada no software Astah </w:t>
      </w:r>
      <w:commentRangeStart w:id="283"/>
      <w:r>
        <w:t>UML.</w:t>
      </w:r>
      <w:commentRangeEnd w:id="283"/>
      <w:r w:rsidR="00B875B3">
        <w:rPr>
          <w:rStyle w:val="Refdecomentrio"/>
        </w:rPr>
        <w:commentReference w:id="283"/>
      </w:r>
    </w:p>
    <w:p w14:paraId="533E518A" w14:textId="7D0B6010" w:rsidR="00FE51CD" w:rsidRDefault="00284789" w:rsidP="00284789">
      <w:pPr>
        <w:pStyle w:val="TF-LEGENDA"/>
        <w:pPrChange w:id="284" w:author="Dalton Solano dos Reis" w:date="2024-12-02T13:52:00Z" w16du:dateUtc="2024-12-02T16:52:00Z">
          <w:pPr>
            <w:pStyle w:val="TF-FIGURA"/>
          </w:pPr>
        </w:pPrChange>
      </w:pPr>
      <w:bookmarkStart w:id="285" w:name="_Ref184039971"/>
      <w:ins w:id="286" w:author="Dalton Solano dos Reis" w:date="2024-12-02T13:52:00Z" w16du:dateUtc="2024-12-02T16:52:00Z">
        <w:r>
          <w:t xml:space="preserve">Figura </w:t>
        </w:r>
        <w:r>
          <w:fldChar w:fldCharType="begin"/>
        </w:r>
        <w:r>
          <w:instrText xml:space="preserve"> SEQ Figura \* ARABIC </w:instrText>
        </w:r>
      </w:ins>
      <w:r>
        <w:fldChar w:fldCharType="separate"/>
      </w:r>
      <w:ins w:id="287" w:author="Dalton Solano dos Reis" w:date="2024-12-02T13:57:00Z" w16du:dateUtc="2024-12-02T16:57:00Z">
        <w:r w:rsidR="004B45E3">
          <w:rPr>
            <w:noProof/>
          </w:rPr>
          <w:t>8</w:t>
        </w:r>
      </w:ins>
      <w:ins w:id="288" w:author="Dalton Solano dos Reis" w:date="2024-12-02T13:52:00Z" w16du:dateUtc="2024-12-02T16:52:00Z">
        <w:r>
          <w:fldChar w:fldCharType="end"/>
        </w:r>
      </w:ins>
      <w:bookmarkEnd w:id="285"/>
      <w:del w:id="289" w:author="Dalton Solano dos Reis" w:date="2024-12-02T13:52:00Z" w16du:dateUtc="2024-12-02T16:52:00Z">
        <w:r w:rsidR="51F4AE79" w:rsidDel="00284789">
          <w:delText xml:space="preserve">Figura </w:delText>
        </w:r>
        <w:r w:rsidR="0444780B" w:rsidDel="00284789">
          <w:delText>8</w:delText>
        </w:r>
        <w:r w:rsidR="51F4AE79" w:rsidDel="00284789">
          <w:delText xml:space="preserve"> </w:delText>
        </w:r>
        <w:r w:rsidR="73817B40" w:rsidDel="00284789">
          <w:delText>-</w:delText>
        </w:r>
        <w:r w:rsidR="51F4AE79" w:rsidDel="00284789">
          <w:delText xml:space="preserve"> </w:delText>
        </w:r>
      </w:del>
      <w:ins w:id="290" w:author="Dalton Solano dos Reis" w:date="2024-12-02T13:52:00Z" w16du:dateUtc="2024-12-02T16:52:00Z">
        <w:r>
          <w:t xml:space="preserve"> - </w:t>
        </w:r>
      </w:ins>
      <w:r w:rsidR="51F4AE79">
        <w:t>Exemplo da aplicação</w:t>
      </w:r>
    </w:p>
    <w:p w14:paraId="2C6AAA9E" w14:textId="583F675E" w:rsidR="00FE51CD" w:rsidRDefault="51F4AE79" w:rsidP="0A4078C2">
      <w:pPr>
        <w:pStyle w:val="TF-FIGURA"/>
      </w:pPr>
      <w:r>
        <w:rPr>
          <w:noProof/>
        </w:rPr>
        <w:drawing>
          <wp:inline distT="0" distB="0" distL="0" distR="0" wp14:anchorId="56A857F4" wp14:editId="1A6FC6F0">
            <wp:extent cx="3756756" cy="3905250"/>
            <wp:effectExtent l="0" t="0" r="0" b="0"/>
            <wp:docPr id="1616659900" name="Imagem 1616659900"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616659900"/>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756756" cy="3905250"/>
                    </a:xfrm>
                    <a:prstGeom prst="rect">
                      <a:avLst/>
                    </a:prstGeom>
                  </pic:spPr>
                </pic:pic>
              </a:graphicData>
            </a:graphic>
          </wp:inline>
        </w:drawing>
      </w:r>
    </w:p>
    <w:p w14:paraId="30D11A7F" w14:textId="3CA02ACF" w:rsidR="00FE51CD" w:rsidRPr="00607A10" w:rsidRDefault="00FE51CD" w:rsidP="00FE51CD">
      <w:pPr>
        <w:pStyle w:val="TF-FONTE"/>
      </w:pPr>
      <w:r w:rsidRPr="00F3649F">
        <w:t xml:space="preserve">Fonte: </w:t>
      </w:r>
      <w:r>
        <w:t>Elaborado pel</w:t>
      </w:r>
      <w:r w:rsidR="00464D41">
        <w:t>a</w:t>
      </w:r>
      <w:r>
        <w:t xml:space="preserve"> autor</w:t>
      </w:r>
      <w:r w:rsidR="00464D41">
        <w:t>a</w:t>
      </w:r>
      <w:r>
        <w:t>.</w:t>
      </w:r>
    </w:p>
    <w:p w14:paraId="6E2A70CA" w14:textId="14E48C69" w:rsidR="0040349A" w:rsidRDefault="002646AE" w:rsidP="00464D41">
      <w:pPr>
        <w:pStyle w:val="Ttulo2"/>
        <w:numPr>
          <w:ilvl w:val="1"/>
          <w:numId w:val="18"/>
        </w:numPr>
      </w:pPr>
      <w:r>
        <w:t>implementação</w:t>
      </w:r>
    </w:p>
    <w:p w14:paraId="7522ED69" w14:textId="709AC4D8" w:rsidR="00464D41" w:rsidRPr="00464D41" w:rsidRDefault="00464D41" w:rsidP="00464D41">
      <w:pPr>
        <w:pStyle w:val="TF-TEXTO"/>
      </w:pPr>
      <w:r w:rsidRPr="00464D41">
        <w:t xml:space="preserve">Nesta </w:t>
      </w:r>
      <w:ins w:id="291" w:author="Dalton Solano dos Reis" w:date="2024-12-02T11:44:00Z" w16du:dateUtc="2024-12-02T14:44:00Z">
        <w:r w:rsidR="00B875B3">
          <w:t>sub</w:t>
        </w:r>
      </w:ins>
      <w:r w:rsidRPr="00464D41">
        <w:t xml:space="preserve">seção será detalhada a implementação do aplicativo. Na </w:t>
      </w:r>
      <w:ins w:id="292" w:author="Dalton Solano dos Reis" w:date="2024-12-02T11:44:00Z" w16du:dateUtc="2024-12-02T14:44:00Z">
        <w:r w:rsidR="00B875B3">
          <w:t>sub</w:t>
        </w:r>
      </w:ins>
      <w:r w:rsidRPr="00464D41">
        <w:t xml:space="preserve">seção 3.2.1 são descritas as principais ferramentas utilizadas para o desenvolvimento do aplicativo. Na </w:t>
      </w:r>
      <w:ins w:id="293" w:author="Dalton Solano dos Reis" w:date="2024-12-02T11:44:00Z" w16du:dateUtc="2024-12-02T14:44:00Z">
        <w:r w:rsidR="00B875B3">
          <w:t>sub</w:t>
        </w:r>
      </w:ins>
      <w:r w:rsidRPr="00464D41">
        <w:t>seção 3.2.2 são descritas as principais partes da implementação.</w:t>
      </w:r>
    </w:p>
    <w:p w14:paraId="3A02F02C" w14:textId="74FBE3E4" w:rsidR="00464D41" w:rsidRDefault="00464D41" w:rsidP="00464D41">
      <w:pPr>
        <w:pStyle w:val="Ttulo3"/>
      </w:pPr>
      <w:r>
        <w:t>Ferramentas</w:t>
      </w:r>
    </w:p>
    <w:p w14:paraId="39D0BDED" w14:textId="764417C1" w:rsidR="00464D41" w:rsidRPr="00464D41" w:rsidRDefault="10FA6789" w:rsidP="00464D41">
      <w:pPr>
        <w:pStyle w:val="TF-TEXTO"/>
      </w:pPr>
      <w:r>
        <w:t>Para a implementação do aplicativo foi utilizado o motor de jogos Unity em conjunto com o Vuforia. Foi criada uma base de imagens dos órgãos no Vuforia para serem utilizadas como marcadores.</w:t>
      </w:r>
      <w:r w:rsidR="3AA0517C">
        <w:t xml:space="preserve"> Os marcadores utilizaram a imagem dos órgãos captadas para 3D, porém utiliz</w:t>
      </w:r>
      <w:r w:rsidR="47C25298">
        <w:t>ou-se</w:t>
      </w:r>
      <w:r w:rsidR="3AA0517C">
        <w:t xml:space="preserve"> as imagens em 2D para confeccionar as cartas </w:t>
      </w:r>
      <w:ins w:id="294" w:author="Dalton Solano dos Reis" w:date="2024-12-02T11:45:00Z" w16du:dateUtc="2024-12-02T14:45:00Z">
        <w:r w:rsidR="00B875B3">
          <w:t xml:space="preserve">dos </w:t>
        </w:r>
      </w:ins>
      <w:del w:id="295" w:author="Dalton Solano dos Reis" w:date="2024-12-02T11:45:00Z" w16du:dateUtc="2024-12-02T14:45:00Z">
        <w:r w:rsidR="3AA0517C" w:rsidDel="00B875B3">
          <w:delText>marcador</w:delText>
        </w:r>
        <w:r w:rsidR="37620656" w:rsidDel="00B875B3">
          <w:delText>as</w:delText>
        </w:r>
        <w:r w:rsidR="45347A11" w:rsidDel="00B875B3">
          <w:delText xml:space="preserve"> </w:delText>
        </w:r>
      </w:del>
      <w:ins w:id="296" w:author="Dalton Solano dos Reis" w:date="2024-12-02T11:45:00Z" w16du:dateUtc="2024-12-02T14:45:00Z">
        <w:r w:rsidR="00B875B3">
          <w:t>marcador</w:t>
        </w:r>
        <w:r w:rsidR="00B875B3">
          <w:t>es</w:t>
        </w:r>
        <w:r w:rsidR="00B875B3">
          <w:t xml:space="preserve"> </w:t>
        </w:r>
      </w:ins>
      <w:r w:rsidR="45347A11">
        <w:t>(</w:t>
      </w:r>
      <w:ins w:id="297" w:author="Dalton Solano dos Reis" w:date="2024-12-02T13:53:00Z" w16du:dateUtc="2024-12-02T16:53:00Z">
        <w:r w:rsidR="00284789">
          <w:fldChar w:fldCharType="begin"/>
        </w:r>
        <w:r w:rsidR="00284789">
          <w:instrText xml:space="preserve"> REF _Ref184040008 \h </w:instrText>
        </w:r>
      </w:ins>
      <w:r w:rsidR="00284789">
        <w:fldChar w:fldCharType="separate"/>
      </w:r>
      <w:ins w:id="298" w:author="Dalton Solano dos Reis" w:date="2024-12-02T13:53:00Z" w16du:dateUtc="2024-12-02T16:53:00Z">
        <w:r w:rsidR="00284789">
          <w:t xml:space="preserve">Figura </w:t>
        </w:r>
        <w:r w:rsidR="00284789">
          <w:rPr>
            <w:noProof/>
          </w:rPr>
          <w:t>9</w:t>
        </w:r>
        <w:r w:rsidR="00284789">
          <w:fldChar w:fldCharType="end"/>
        </w:r>
      </w:ins>
      <w:del w:id="299" w:author="Dalton Solano dos Reis" w:date="2024-12-02T13:53:00Z" w16du:dateUtc="2024-12-02T16:53:00Z">
        <w:r w:rsidR="45347A11" w:rsidDel="00284789">
          <w:delText xml:space="preserve">Figura </w:delText>
        </w:r>
        <w:r w:rsidR="2F9C401E" w:rsidDel="00284789">
          <w:delText>9</w:delText>
        </w:r>
      </w:del>
      <w:r w:rsidR="45347A11">
        <w:t>)</w:t>
      </w:r>
      <w:r w:rsidR="37620656">
        <w:t>.</w:t>
      </w:r>
      <w:r>
        <w:t xml:space="preserve"> Para a implementação dos códigos-fonte foi utilizado o Visual Studio Code que é integrado ao Unity. </w:t>
      </w:r>
    </w:p>
    <w:p w14:paraId="33B17424" w14:textId="57B3749A" w:rsidR="493EA404" w:rsidRDefault="00284789" w:rsidP="00284789">
      <w:pPr>
        <w:pStyle w:val="TF-LEGENDA"/>
        <w:pPrChange w:id="300" w:author="Dalton Solano dos Reis" w:date="2024-12-02T13:53:00Z" w16du:dateUtc="2024-12-02T16:53:00Z">
          <w:pPr>
            <w:pStyle w:val="TF-FIGURA"/>
          </w:pPr>
        </w:pPrChange>
      </w:pPr>
      <w:bookmarkStart w:id="301" w:name="_Ref184040008"/>
      <w:ins w:id="302" w:author="Dalton Solano dos Reis" w:date="2024-12-02T13:52:00Z" w16du:dateUtc="2024-12-02T16:52:00Z">
        <w:r>
          <w:lastRenderedPageBreak/>
          <w:t xml:space="preserve">Figura </w:t>
        </w:r>
        <w:r>
          <w:fldChar w:fldCharType="begin"/>
        </w:r>
        <w:r>
          <w:instrText xml:space="preserve"> SEQ Figura \* ARABIC </w:instrText>
        </w:r>
      </w:ins>
      <w:r>
        <w:fldChar w:fldCharType="separate"/>
      </w:r>
      <w:ins w:id="303" w:author="Dalton Solano dos Reis" w:date="2024-12-02T13:57:00Z" w16du:dateUtc="2024-12-02T16:57:00Z">
        <w:r w:rsidR="004B45E3">
          <w:rPr>
            <w:noProof/>
          </w:rPr>
          <w:t>9</w:t>
        </w:r>
      </w:ins>
      <w:ins w:id="304" w:author="Dalton Solano dos Reis" w:date="2024-12-02T13:52:00Z" w16du:dateUtc="2024-12-02T16:52:00Z">
        <w:r>
          <w:fldChar w:fldCharType="end"/>
        </w:r>
      </w:ins>
      <w:bookmarkEnd w:id="301"/>
      <w:del w:id="305" w:author="Dalton Solano dos Reis" w:date="2024-12-02T13:52:00Z" w16du:dateUtc="2024-12-02T16:52:00Z">
        <w:r w:rsidR="493EA404" w:rsidDel="00284789">
          <w:delText xml:space="preserve">Figura </w:delText>
        </w:r>
        <w:r w:rsidR="784194AC" w:rsidDel="00284789">
          <w:delText>9</w:delText>
        </w:r>
        <w:r w:rsidR="493EA404" w:rsidDel="00284789">
          <w:delText xml:space="preserve"> – </w:delText>
        </w:r>
      </w:del>
      <w:ins w:id="306" w:author="Dalton Solano dos Reis" w:date="2024-12-02T13:52:00Z" w16du:dateUtc="2024-12-02T16:52:00Z">
        <w:r>
          <w:t xml:space="preserve"> - </w:t>
        </w:r>
      </w:ins>
      <w:r w:rsidR="493EA404">
        <w:t xml:space="preserve">Modelo </w:t>
      </w:r>
      <w:r w:rsidR="02747CF8">
        <w:t xml:space="preserve">2D </w:t>
      </w:r>
      <w:r w:rsidR="493EA404">
        <w:t>de algumas cartas utilizadas como marcadores</w:t>
      </w:r>
      <w:del w:id="307" w:author="Dalton Solano dos Reis" w:date="2024-12-02T11:45:00Z" w16du:dateUtc="2024-12-02T14:45:00Z">
        <w:r w:rsidR="493EA404" w:rsidDel="00B875B3">
          <w:delText>.</w:delText>
        </w:r>
      </w:del>
    </w:p>
    <w:p w14:paraId="7AADAD34" w14:textId="68FD560C" w:rsidR="493EA404" w:rsidRDefault="493EA404" w:rsidP="00B875B3">
      <w:pPr>
        <w:pStyle w:val="TF-FONTE"/>
      </w:pPr>
      <w:r>
        <w:rPr>
          <w:noProof/>
        </w:rPr>
        <w:drawing>
          <wp:inline distT="0" distB="0" distL="0" distR="0" wp14:anchorId="3970697F" wp14:editId="36942B89">
            <wp:extent cx="6124574" cy="2486025"/>
            <wp:effectExtent l="0" t="0" r="0" b="0"/>
            <wp:docPr id="345442648" name="Imagem 345442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6124574" cy="2486025"/>
                    </a:xfrm>
                    <a:prstGeom prst="rect">
                      <a:avLst/>
                    </a:prstGeom>
                  </pic:spPr>
                </pic:pic>
              </a:graphicData>
            </a:graphic>
          </wp:inline>
        </w:drawing>
      </w:r>
      <w:r>
        <w:t>Fonte: Elaborado pela autora.</w:t>
      </w:r>
    </w:p>
    <w:p w14:paraId="6AC9F50B" w14:textId="148FEDFA" w:rsidR="0A4078C2" w:rsidRDefault="1C9A1A4A" w:rsidP="002E1BA3">
      <w:pPr>
        <w:pStyle w:val="TF-TEXTO"/>
      </w:pPr>
      <w:r>
        <w:t>Para a criação</w:t>
      </w:r>
      <w:r w:rsidR="6B290A73">
        <w:t xml:space="preserve"> </w:t>
      </w:r>
      <w:r>
        <w:t>da interface, foi utilizada a plataforma Canva</w:t>
      </w:r>
      <w:ins w:id="308" w:author="Dalton Solano dos Reis" w:date="2024-12-02T11:47:00Z" w16du:dateUtc="2024-12-02T14:47:00Z">
        <w:r w:rsidR="00B875B3">
          <w:t xml:space="preserve"> </w:t>
        </w:r>
      </w:ins>
      <w:r>
        <w:t>(2024). Esta é uma plataforma</w:t>
      </w:r>
      <w:r w:rsidR="5004C4A1">
        <w:t xml:space="preserve"> online de </w:t>
      </w:r>
      <w:r w:rsidR="5004C4A1" w:rsidRPr="00B875B3">
        <w:rPr>
          <w:i/>
          <w:iCs/>
          <w:rPrChange w:id="309" w:author="Dalton Solano dos Reis" w:date="2024-12-02T11:47:00Z" w16du:dateUtc="2024-12-02T14:47:00Z">
            <w:rPr/>
          </w:rPrChange>
        </w:rPr>
        <w:t>design</w:t>
      </w:r>
      <w:r w:rsidR="5004C4A1">
        <w:t xml:space="preserve"> gráfico que possibilita criar muitos tipos de materiais visuais. Nela foram criadas as telas principais do aplicativo conforme é mostrad</w:t>
      </w:r>
      <w:r w:rsidR="0972856C">
        <w:t xml:space="preserve">o na </w:t>
      </w:r>
      <w:ins w:id="310" w:author="Dalton Solano dos Reis" w:date="2024-12-02T13:53:00Z" w16du:dateUtc="2024-12-02T16:53:00Z">
        <w:r w:rsidR="00284789">
          <w:fldChar w:fldCharType="begin"/>
        </w:r>
        <w:r w:rsidR="00284789">
          <w:instrText xml:space="preserve"> REF _Ref184040043 \h </w:instrText>
        </w:r>
      </w:ins>
      <w:r w:rsidR="00284789">
        <w:fldChar w:fldCharType="separate"/>
      </w:r>
      <w:ins w:id="311" w:author="Dalton Solano dos Reis" w:date="2024-12-02T13:53:00Z" w16du:dateUtc="2024-12-02T16:53:00Z">
        <w:r w:rsidR="00284789">
          <w:t xml:space="preserve">Figura </w:t>
        </w:r>
        <w:r w:rsidR="00284789">
          <w:rPr>
            <w:noProof/>
          </w:rPr>
          <w:t>10</w:t>
        </w:r>
        <w:r w:rsidR="00284789">
          <w:fldChar w:fldCharType="end"/>
        </w:r>
      </w:ins>
      <w:del w:id="312" w:author="Dalton Solano dos Reis" w:date="2024-12-02T13:53:00Z" w16du:dateUtc="2024-12-02T16:53:00Z">
        <w:r w:rsidR="0972856C" w:rsidDel="00284789">
          <w:delText xml:space="preserve">Figura </w:delText>
        </w:r>
        <w:r w:rsidR="00B9F88C" w:rsidDel="00284789">
          <w:delText>10</w:delText>
        </w:r>
      </w:del>
      <w:r w:rsidR="0972856C">
        <w:t>.</w:t>
      </w:r>
    </w:p>
    <w:p w14:paraId="10EDA815" w14:textId="320FA56E" w:rsidR="4AF405FA" w:rsidRDefault="00284789" w:rsidP="00284789">
      <w:pPr>
        <w:pStyle w:val="TF-LEGENDA"/>
        <w:pPrChange w:id="313" w:author="Dalton Solano dos Reis" w:date="2024-12-02T13:53:00Z" w16du:dateUtc="2024-12-02T16:53:00Z">
          <w:pPr>
            <w:pStyle w:val="TF-FIGURA"/>
          </w:pPr>
        </w:pPrChange>
      </w:pPr>
      <w:bookmarkStart w:id="314" w:name="_Ref184040043"/>
      <w:ins w:id="315" w:author="Dalton Solano dos Reis" w:date="2024-12-02T13:53:00Z" w16du:dateUtc="2024-12-02T16:53:00Z">
        <w:r>
          <w:t xml:space="preserve">Figura </w:t>
        </w:r>
        <w:r>
          <w:fldChar w:fldCharType="begin"/>
        </w:r>
        <w:r>
          <w:instrText xml:space="preserve"> SEQ Figura \* ARABIC </w:instrText>
        </w:r>
      </w:ins>
      <w:r>
        <w:fldChar w:fldCharType="separate"/>
      </w:r>
      <w:ins w:id="316" w:author="Dalton Solano dos Reis" w:date="2024-12-02T13:57:00Z" w16du:dateUtc="2024-12-02T16:57:00Z">
        <w:r w:rsidR="004B45E3">
          <w:rPr>
            <w:noProof/>
          </w:rPr>
          <w:t>10</w:t>
        </w:r>
      </w:ins>
      <w:ins w:id="317" w:author="Dalton Solano dos Reis" w:date="2024-12-02T13:53:00Z" w16du:dateUtc="2024-12-02T16:53:00Z">
        <w:r>
          <w:fldChar w:fldCharType="end"/>
        </w:r>
      </w:ins>
      <w:bookmarkEnd w:id="314"/>
      <w:del w:id="318" w:author="Dalton Solano dos Reis" w:date="2024-12-02T13:53:00Z" w16du:dateUtc="2024-12-02T16:53:00Z">
        <w:r w:rsidR="4AF405FA" w:rsidDel="00284789">
          <w:delText xml:space="preserve">Figura </w:delText>
        </w:r>
        <w:r w:rsidR="0D40B10E" w:rsidDel="00284789">
          <w:delText>10</w:delText>
        </w:r>
        <w:r w:rsidR="4AF405FA" w:rsidDel="00284789">
          <w:delText xml:space="preserve"> - </w:delText>
        </w:r>
      </w:del>
      <w:ins w:id="319" w:author="Dalton Solano dos Reis" w:date="2024-12-02T13:53:00Z" w16du:dateUtc="2024-12-02T16:53:00Z">
        <w:r>
          <w:t xml:space="preserve"> - </w:t>
        </w:r>
      </w:ins>
      <w:r w:rsidR="4AF405FA">
        <w:t>Protótipo de telas criadas utilizando o Canva</w:t>
      </w:r>
      <w:del w:id="320" w:author="Dalton Solano dos Reis" w:date="2024-12-02T11:47:00Z" w16du:dateUtc="2024-12-02T14:47:00Z">
        <w:r w:rsidR="4AF405FA" w:rsidDel="00B875B3">
          <w:delText>.</w:delText>
        </w:r>
      </w:del>
    </w:p>
    <w:p w14:paraId="2A64C72C" w14:textId="725BA339" w:rsidR="4AF405FA" w:rsidRDefault="4AF405FA" w:rsidP="0A4078C2">
      <w:pPr>
        <w:pStyle w:val="TF-FIGURA"/>
      </w:pPr>
      <w:r>
        <w:rPr>
          <w:noProof/>
        </w:rPr>
        <w:drawing>
          <wp:inline distT="0" distB="0" distL="0" distR="0" wp14:anchorId="2DC216B4" wp14:editId="2999D062">
            <wp:extent cx="5283472" cy="3124360"/>
            <wp:effectExtent l="0" t="0" r="0" b="0"/>
            <wp:docPr id="2069220706" name="Imagem 2069220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5283472" cy="3124360"/>
                    </a:xfrm>
                    <a:prstGeom prst="rect">
                      <a:avLst/>
                    </a:prstGeom>
                  </pic:spPr>
                </pic:pic>
              </a:graphicData>
            </a:graphic>
          </wp:inline>
        </w:drawing>
      </w:r>
    </w:p>
    <w:p w14:paraId="6D756C28" w14:textId="035A7F44" w:rsidR="0F777749" w:rsidRDefault="0F777749" w:rsidP="0A4078C2">
      <w:pPr>
        <w:pStyle w:val="TF-FONTE"/>
      </w:pPr>
      <w:r>
        <w:t>Fonte: Elaborado pela autora.</w:t>
      </w:r>
    </w:p>
    <w:p w14:paraId="109E2881" w14:textId="51A9078A" w:rsidR="00464D41" w:rsidRPr="00464D41" w:rsidRDefault="00464D41" w:rsidP="00464D41">
      <w:pPr>
        <w:pStyle w:val="Ttulo3"/>
        <w:numPr>
          <w:ilvl w:val="0"/>
          <w:numId w:val="0"/>
        </w:numPr>
        <w:ind w:firstLine="360"/>
      </w:pPr>
      <w:r>
        <w:t>3.3.2     Desenvolvimento</w:t>
      </w:r>
    </w:p>
    <w:p w14:paraId="1B9BD744" w14:textId="3AE0F41D" w:rsidR="00464D41" w:rsidRDefault="10FA6789" w:rsidP="00175562">
      <w:pPr>
        <w:pStyle w:val="TF-TEXTO"/>
      </w:pPr>
      <w:r>
        <w:t xml:space="preserve">O aplicativo foi desenvolvido separando-se os arquivos por pastas. Foram criadas pastas chave para armazenamento das informações. Na pasta </w:t>
      </w:r>
      <w:r w:rsidRPr="0A4078C2">
        <w:rPr>
          <w:rStyle w:val="TF-COURIER9"/>
        </w:rPr>
        <w:t>DAE</w:t>
      </w:r>
      <w:r>
        <w:t xml:space="preserve"> foram adicionados os objetos 3D capturados em laboratório. Na pasta </w:t>
      </w:r>
      <w:r w:rsidRPr="0A4078C2">
        <w:rPr>
          <w:rStyle w:val="TF-COURIER9"/>
        </w:rPr>
        <w:t xml:space="preserve">prefab </w:t>
      </w:r>
      <w:r>
        <w:t xml:space="preserve">foram colocados os objetos 3D associados a uma imagem. Na pasta </w:t>
      </w:r>
      <w:r w:rsidRPr="0A4078C2">
        <w:rPr>
          <w:rStyle w:val="TF-COURIER9"/>
        </w:rPr>
        <w:t>scenes</w:t>
      </w:r>
      <w:r>
        <w:t xml:space="preserve"> estão as telas do aplicativo. Na pasta </w:t>
      </w:r>
      <w:r w:rsidRPr="0A4078C2">
        <w:rPr>
          <w:rStyle w:val="TF-COURIER9"/>
        </w:rPr>
        <w:t xml:space="preserve">scripts </w:t>
      </w:r>
      <w:r>
        <w:t xml:space="preserve">estão os códigos-fonte. Na pasta </w:t>
      </w:r>
      <w:r w:rsidRPr="0A4078C2">
        <w:rPr>
          <w:rStyle w:val="TF-COURIER9"/>
        </w:rPr>
        <w:t>sprites</w:t>
      </w:r>
      <w:r>
        <w:t xml:space="preserve"> estão as imagens utilizadas na interface gráfica. A estrutura de organização das pastas pode ser observada na </w:t>
      </w:r>
      <w:ins w:id="321" w:author="Dalton Solano dos Reis" w:date="2024-12-02T13:54:00Z" w16du:dateUtc="2024-12-02T16:54:00Z">
        <w:r w:rsidR="00284789">
          <w:fldChar w:fldCharType="begin"/>
        </w:r>
        <w:r w:rsidR="00284789">
          <w:instrText xml:space="preserve"> REF _Ref184040079 \h </w:instrText>
        </w:r>
      </w:ins>
      <w:r w:rsidR="00284789">
        <w:fldChar w:fldCharType="separate"/>
      </w:r>
      <w:ins w:id="322" w:author="Dalton Solano dos Reis" w:date="2024-12-02T13:54:00Z" w16du:dateUtc="2024-12-02T16:54:00Z">
        <w:r w:rsidR="00284789">
          <w:t xml:space="preserve">Figura </w:t>
        </w:r>
        <w:r w:rsidR="00284789">
          <w:rPr>
            <w:noProof/>
          </w:rPr>
          <w:t>11</w:t>
        </w:r>
        <w:r w:rsidR="00284789">
          <w:fldChar w:fldCharType="end"/>
        </w:r>
      </w:ins>
      <w:del w:id="323" w:author="Dalton Solano dos Reis" w:date="2024-12-02T13:54:00Z" w16du:dateUtc="2024-12-02T16:54:00Z">
        <w:r w:rsidR="4F463BAC" w:rsidDel="00284789">
          <w:delText>F</w:delText>
        </w:r>
        <w:r w:rsidDel="00284789">
          <w:delText xml:space="preserve">igura </w:delText>
        </w:r>
        <w:r w:rsidR="418F051B" w:rsidDel="00284789">
          <w:delText>11</w:delText>
        </w:r>
      </w:del>
      <w:r>
        <w:t>.</w:t>
      </w:r>
    </w:p>
    <w:p w14:paraId="2A49EEE1" w14:textId="65A755C9" w:rsidR="00464D41" w:rsidRDefault="00284789" w:rsidP="00284789">
      <w:pPr>
        <w:pStyle w:val="TF-LEGENDA"/>
        <w:pPrChange w:id="324" w:author="Dalton Solano dos Reis" w:date="2024-12-02T13:54:00Z" w16du:dateUtc="2024-12-02T16:54:00Z">
          <w:pPr>
            <w:pStyle w:val="TF-FIGURA"/>
          </w:pPr>
        </w:pPrChange>
      </w:pPr>
      <w:bookmarkStart w:id="325" w:name="_Ref184040079"/>
      <w:ins w:id="326" w:author="Dalton Solano dos Reis" w:date="2024-12-02T13:54:00Z" w16du:dateUtc="2024-12-02T16:54:00Z">
        <w:r>
          <w:lastRenderedPageBreak/>
          <w:t xml:space="preserve">Figura </w:t>
        </w:r>
        <w:r>
          <w:fldChar w:fldCharType="begin"/>
        </w:r>
        <w:r>
          <w:instrText xml:space="preserve"> SEQ Figura \* ARABIC </w:instrText>
        </w:r>
      </w:ins>
      <w:r>
        <w:fldChar w:fldCharType="separate"/>
      </w:r>
      <w:ins w:id="327" w:author="Dalton Solano dos Reis" w:date="2024-12-02T13:57:00Z" w16du:dateUtc="2024-12-02T16:57:00Z">
        <w:r w:rsidR="004B45E3">
          <w:rPr>
            <w:noProof/>
          </w:rPr>
          <w:t>11</w:t>
        </w:r>
      </w:ins>
      <w:ins w:id="328" w:author="Dalton Solano dos Reis" w:date="2024-12-02T13:54:00Z" w16du:dateUtc="2024-12-02T16:54:00Z">
        <w:r>
          <w:fldChar w:fldCharType="end"/>
        </w:r>
      </w:ins>
      <w:bookmarkEnd w:id="325"/>
      <w:del w:id="329" w:author="Dalton Solano dos Reis" w:date="2024-12-02T13:54:00Z" w16du:dateUtc="2024-12-02T16:54:00Z">
        <w:r w:rsidR="10FA6789" w:rsidDel="00284789">
          <w:delText xml:space="preserve">Figura </w:delText>
        </w:r>
        <w:r w:rsidR="22B319F4" w:rsidDel="00284789">
          <w:delText>11</w:delText>
        </w:r>
        <w:r w:rsidR="10FA6789" w:rsidDel="00284789">
          <w:delText xml:space="preserve"> </w:delText>
        </w:r>
        <w:r w:rsidR="00ACB677" w:rsidDel="00284789">
          <w:delText xml:space="preserve">- </w:delText>
        </w:r>
      </w:del>
      <w:ins w:id="330" w:author="Dalton Solano dos Reis" w:date="2024-12-02T13:54:00Z" w16du:dateUtc="2024-12-02T16:54:00Z">
        <w:r>
          <w:t xml:space="preserve"> - </w:t>
        </w:r>
      </w:ins>
      <w:r w:rsidR="10FA6789">
        <w:t>Organização das pastas principais do aplicativo no Unity</w:t>
      </w:r>
      <w:del w:id="331" w:author="Dalton Solano dos Reis" w:date="2024-12-02T11:48:00Z" w16du:dateUtc="2024-12-02T14:48:00Z">
        <w:r w:rsidR="10FA6789" w:rsidDel="00B875B3">
          <w:delText>.</w:delText>
        </w:r>
      </w:del>
    </w:p>
    <w:p w14:paraId="7C48DFE9" w14:textId="016F6ABD" w:rsidR="00464D41" w:rsidRDefault="00464D41" w:rsidP="00464D41">
      <w:pPr>
        <w:pStyle w:val="TF-FIGURA"/>
      </w:pPr>
      <w:r>
        <w:rPr>
          <w:noProof/>
        </w:rPr>
        <w:drawing>
          <wp:inline distT="0" distB="0" distL="0" distR="0" wp14:anchorId="2A5E7E9F" wp14:editId="27D84483">
            <wp:extent cx="2321170" cy="1851569"/>
            <wp:effectExtent l="0" t="0" r="3175" b="0"/>
            <wp:docPr id="56489404" name="Imagem 56489404" descr="Uma imagem contend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89404" name="Imagem 1" descr="Uma imagem contendo Texto&#10;&#10;Descrição gerada automaticamente"/>
                    <pic:cNvPicPr/>
                  </pic:nvPicPr>
                  <pic:blipFill>
                    <a:blip r:embed="rId25"/>
                    <a:stretch>
                      <a:fillRect/>
                    </a:stretch>
                  </pic:blipFill>
                  <pic:spPr>
                    <a:xfrm>
                      <a:off x="0" y="0"/>
                      <a:ext cx="2334079" cy="1861866"/>
                    </a:xfrm>
                    <a:prstGeom prst="rect">
                      <a:avLst/>
                    </a:prstGeom>
                  </pic:spPr>
                </pic:pic>
              </a:graphicData>
            </a:graphic>
          </wp:inline>
        </w:drawing>
      </w:r>
    </w:p>
    <w:p w14:paraId="7EB0CCD1" w14:textId="0C9C07EF" w:rsidR="0A4078C2" w:rsidRDefault="10FA6789" w:rsidP="002E1BA3">
      <w:pPr>
        <w:pStyle w:val="TF-FONTE"/>
      </w:pPr>
      <w:r>
        <w:t>Fonte: Elaborado pela autora.</w:t>
      </w:r>
    </w:p>
    <w:p w14:paraId="3E423093" w14:textId="0C8B0EDB" w:rsidR="00175562" w:rsidDel="00922C17" w:rsidRDefault="7AD422D2" w:rsidP="0A4078C2">
      <w:pPr>
        <w:pStyle w:val="TF-TEXTO"/>
        <w:rPr>
          <w:del w:id="332" w:author="Dalton Solano dos Reis" w:date="2024-12-02T11:52:00Z" w16du:dateUtc="2024-12-02T14:52:00Z"/>
        </w:rPr>
      </w:pPr>
      <w:r>
        <w:t xml:space="preserve">Primeiramente foi realizado a configuração inicial do jogo, definido as telas principais e as funções de cada uma. Foram definidas 4 cenas principais. A primeira cena é a de </w:t>
      </w:r>
      <w:r w:rsidR="10FA6789" w:rsidRPr="00B875B3">
        <w:rPr>
          <w:rStyle w:val="TF-COURIER9"/>
          <w:rPrChange w:id="333" w:author="Dalton Solano dos Reis" w:date="2024-12-02T11:49:00Z" w16du:dateUtc="2024-12-02T14:49:00Z">
            <w:rPr/>
          </w:rPrChange>
        </w:rPr>
        <w:t>M</w:t>
      </w:r>
      <w:r w:rsidRPr="00B875B3">
        <w:rPr>
          <w:rStyle w:val="TF-COURIER9"/>
          <w:rPrChange w:id="334" w:author="Dalton Solano dos Reis" w:date="2024-12-02T11:49:00Z" w16du:dateUtc="2024-12-02T14:49:00Z">
            <w:rPr/>
          </w:rPrChange>
        </w:rPr>
        <w:t>enu</w:t>
      </w:r>
      <w:r>
        <w:t xml:space="preserve">, onde inicia-se o aplicativo e mostra as opões de interação. A segunda cena é a de </w:t>
      </w:r>
      <w:r w:rsidR="10FA6789" w:rsidRPr="00B875B3">
        <w:rPr>
          <w:rStyle w:val="TF-COURIER9"/>
          <w:rPrChange w:id="335" w:author="Dalton Solano dos Reis" w:date="2024-12-02T11:49:00Z" w16du:dateUtc="2024-12-02T14:49:00Z">
            <w:rPr/>
          </w:rPrChange>
        </w:rPr>
        <w:t>J</w:t>
      </w:r>
      <w:r w:rsidRPr="00B875B3">
        <w:rPr>
          <w:rStyle w:val="TF-COURIER9"/>
          <w:rPrChange w:id="336" w:author="Dalton Solano dos Reis" w:date="2024-12-02T11:49:00Z" w16du:dateUtc="2024-12-02T14:49:00Z">
            <w:rPr/>
          </w:rPrChange>
        </w:rPr>
        <w:t>ogo</w:t>
      </w:r>
      <w:r>
        <w:t>, onde é aberta a câmera e realizado perguntas ao usuário para que ele possa interagir com o aplicativo e jogar. A terceira cena</w:t>
      </w:r>
      <w:r w:rsidR="7BFB9A08">
        <w:t xml:space="preserve"> é a de </w:t>
      </w:r>
      <w:r w:rsidR="7BFB9A08" w:rsidRPr="00B875B3">
        <w:rPr>
          <w:rStyle w:val="TF-COURIER9"/>
          <w:rPrChange w:id="337" w:author="Dalton Solano dos Reis" w:date="2024-12-02T11:49:00Z" w16du:dateUtc="2024-12-02T14:49:00Z">
            <w:rPr/>
          </w:rPrChange>
        </w:rPr>
        <w:t>fim de jogo</w:t>
      </w:r>
      <w:r w:rsidR="7BFB9A08">
        <w:t>, onde mostra o resultado final do jogo</w:t>
      </w:r>
      <w:r w:rsidR="732500B2">
        <w:t xml:space="preserve">, </w:t>
      </w:r>
      <w:ins w:id="338" w:author="Dalton Solano dos Reis" w:date="2024-12-02T11:50:00Z" w16du:dateUtc="2024-12-02T14:50:00Z">
        <w:r w:rsidR="00B875B3">
          <w:t xml:space="preserve">a pontuação </w:t>
        </w:r>
      </w:ins>
      <w:del w:id="339" w:author="Dalton Solano dos Reis" w:date="2024-12-02T11:50:00Z" w16du:dateUtc="2024-12-02T14:50:00Z">
        <w:r w:rsidR="732500B2" w:rsidDel="00B875B3">
          <w:delText xml:space="preserve">o score </w:delText>
        </w:r>
      </w:del>
      <w:r w:rsidR="732500B2">
        <w:t>atingid</w:t>
      </w:r>
      <w:ins w:id="340" w:author="Dalton Solano dos Reis" w:date="2024-12-02T11:50:00Z" w16du:dateUtc="2024-12-02T14:50:00Z">
        <w:r w:rsidR="00B875B3">
          <w:t>a</w:t>
        </w:r>
      </w:ins>
      <w:del w:id="341" w:author="Dalton Solano dos Reis" w:date="2024-12-02T11:50:00Z" w16du:dateUtc="2024-12-02T14:50:00Z">
        <w:r w:rsidR="732500B2" w:rsidDel="00B875B3">
          <w:delText>o</w:delText>
        </w:r>
      </w:del>
      <w:r w:rsidR="732500B2">
        <w:t xml:space="preserve"> pelo jogador</w:t>
      </w:r>
      <w:r w:rsidR="7BFB9A08">
        <w:t xml:space="preserve"> e retorna ao menu inicial</w:t>
      </w:r>
      <w:r>
        <w:t xml:space="preserve">. E a quarta cena </w:t>
      </w:r>
      <w:r w:rsidR="7BFB9A08">
        <w:t xml:space="preserve">é a de </w:t>
      </w:r>
      <w:r w:rsidR="7BFB9A08" w:rsidRPr="00B875B3">
        <w:rPr>
          <w:rStyle w:val="TF-COURIER9"/>
          <w:rPrChange w:id="342" w:author="Dalton Solano dos Reis" w:date="2024-12-02T11:50:00Z" w16du:dateUtc="2024-12-02T14:50:00Z">
            <w:rPr/>
          </w:rPrChange>
        </w:rPr>
        <w:t>funções</w:t>
      </w:r>
      <w:r w:rsidR="7BFB9A08">
        <w:t xml:space="preserve"> onde são apresentadas as imagens e funcionalidades de cada órgão.</w:t>
      </w:r>
      <w:r w:rsidR="369AACB7">
        <w:t xml:space="preserve"> </w:t>
      </w:r>
    </w:p>
    <w:p w14:paraId="065B03B0" w14:textId="68DB29E3" w:rsidR="001927CB" w:rsidRDefault="001927CB" w:rsidP="00175562">
      <w:pPr>
        <w:pStyle w:val="TF-TEXTO"/>
      </w:pPr>
      <w:r>
        <w:t xml:space="preserve">Os </w:t>
      </w:r>
      <w:r w:rsidRPr="00922C17">
        <w:rPr>
          <w:i/>
          <w:iCs/>
          <w:rPrChange w:id="343" w:author="Dalton Solano dos Reis" w:date="2024-12-02T11:51:00Z" w16du:dateUtc="2024-12-02T14:51:00Z">
            <w:rPr/>
          </w:rPrChange>
        </w:rPr>
        <w:t>scripts</w:t>
      </w:r>
      <w:r>
        <w:t xml:space="preserve"> foram implementados na linguagem de programação C# com classes referentes a cada cena. </w:t>
      </w:r>
      <w:r w:rsidR="00464D41">
        <w:t xml:space="preserve">As classes criadas são: </w:t>
      </w:r>
      <w:r w:rsidR="00464D41" w:rsidRPr="00922C17">
        <w:rPr>
          <w:rStyle w:val="TF-COURIER9"/>
          <w:rPrChange w:id="344" w:author="Dalton Solano dos Reis" w:date="2024-12-02T11:51:00Z" w16du:dateUtc="2024-12-02T14:51:00Z">
            <w:rPr>
              <w:rFonts w:ascii="Courier New" w:hAnsi="Courier New" w:cs="Courier New"/>
              <w:sz w:val="18"/>
              <w:szCs w:val="18"/>
            </w:rPr>
          </w:rPrChange>
        </w:rPr>
        <w:t>GameManager</w:t>
      </w:r>
      <w:r w:rsidR="00464D41" w:rsidRPr="00464D41">
        <w:rPr>
          <w:rFonts w:ascii="Courier New" w:hAnsi="Courier New" w:cs="Courier New"/>
          <w:sz w:val="18"/>
          <w:szCs w:val="18"/>
        </w:rPr>
        <w:t xml:space="preserve">, </w:t>
      </w:r>
      <w:r w:rsidR="00464D41" w:rsidRPr="00922C17">
        <w:rPr>
          <w:rStyle w:val="TF-COURIER9"/>
          <w:rPrChange w:id="345" w:author="Dalton Solano dos Reis" w:date="2024-12-02T11:51:00Z" w16du:dateUtc="2024-12-02T14:51:00Z">
            <w:rPr>
              <w:rFonts w:ascii="Courier New" w:hAnsi="Courier New" w:cs="Courier New"/>
              <w:sz w:val="18"/>
              <w:szCs w:val="18"/>
            </w:rPr>
          </w:rPrChange>
        </w:rPr>
        <w:t>ImageTarget</w:t>
      </w:r>
      <w:r w:rsidR="00464D41" w:rsidRPr="00464D41">
        <w:rPr>
          <w:rFonts w:ascii="Courier New" w:hAnsi="Courier New" w:cs="Courier New"/>
          <w:sz w:val="18"/>
          <w:szCs w:val="18"/>
        </w:rPr>
        <w:t xml:space="preserve">, </w:t>
      </w:r>
      <w:r w:rsidR="00464D41" w:rsidRPr="00922C17">
        <w:rPr>
          <w:rStyle w:val="TF-COURIER9"/>
          <w:rPrChange w:id="346" w:author="Dalton Solano dos Reis" w:date="2024-12-02T11:52:00Z" w16du:dateUtc="2024-12-02T14:52:00Z">
            <w:rPr>
              <w:rFonts w:ascii="Courier New" w:hAnsi="Courier New" w:cs="Courier New"/>
              <w:sz w:val="18"/>
              <w:szCs w:val="18"/>
            </w:rPr>
          </w:rPrChange>
        </w:rPr>
        <w:t>Modelo3DManager</w:t>
      </w:r>
      <w:r w:rsidR="00464D41" w:rsidRPr="00464D41">
        <w:rPr>
          <w:rFonts w:ascii="Courier New" w:hAnsi="Courier New" w:cs="Courier New"/>
          <w:sz w:val="18"/>
          <w:szCs w:val="18"/>
        </w:rPr>
        <w:t xml:space="preserve">, </w:t>
      </w:r>
      <w:r w:rsidR="00464D41" w:rsidRPr="00922C17">
        <w:rPr>
          <w:rStyle w:val="TF-COURIER9"/>
          <w:rPrChange w:id="347" w:author="Dalton Solano dos Reis" w:date="2024-12-02T11:52:00Z" w16du:dateUtc="2024-12-02T14:52:00Z">
            <w:rPr>
              <w:rFonts w:ascii="Courier New" w:hAnsi="Courier New" w:cs="Courier New"/>
              <w:sz w:val="18"/>
              <w:szCs w:val="18"/>
            </w:rPr>
          </w:rPrChange>
        </w:rPr>
        <w:t>SceneGameOverManager</w:t>
      </w:r>
      <w:r w:rsidR="00464D41" w:rsidRPr="00464D41">
        <w:rPr>
          <w:rFonts w:ascii="Courier New" w:hAnsi="Courier New" w:cs="Courier New"/>
          <w:sz w:val="18"/>
          <w:szCs w:val="18"/>
        </w:rPr>
        <w:t xml:space="preserve"> </w:t>
      </w:r>
      <w:r w:rsidR="00464D41" w:rsidRPr="00464D41">
        <w:t>e</w:t>
      </w:r>
      <w:r w:rsidR="00464D41" w:rsidRPr="00464D41">
        <w:rPr>
          <w:rFonts w:ascii="Courier New" w:hAnsi="Courier New" w:cs="Courier New"/>
          <w:sz w:val="18"/>
          <w:szCs w:val="18"/>
        </w:rPr>
        <w:t xml:space="preserve"> </w:t>
      </w:r>
      <w:r w:rsidR="00464D41" w:rsidRPr="00922C17">
        <w:rPr>
          <w:rStyle w:val="TF-COURIER9"/>
          <w:rPrChange w:id="348" w:author="Dalton Solano dos Reis" w:date="2024-12-02T11:52:00Z" w16du:dateUtc="2024-12-02T14:52:00Z">
            <w:rPr>
              <w:rFonts w:ascii="Courier New" w:hAnsi="Courier New" w:cs="Courier New"/>
              <w:sz w:val="18"/>
              <w:szCs w:val="18"/>
            </w:rPr>
          </w:rPrChange>
        </w:rPr>
        <w:t>SceneMenuManager</w:t>
      </w:r>
      <w:r w:rsidR="00464D41">
        <w:t>.</w:t>
      </w:r>
    </w:p>
    <w:p w14:paraId="6CA78AAE" w14:textId="628D74A5" w:rsidR="00464D41" w:rsidRDefault="10FA6789" w:rsidP="00175562">
      <w:pPr>
        <w:pStyle w:val="TF-TEXTO"/>
      </w:pPr>
      <w:r>
        <w:t xml:space="preserve">A tela </w:t>
      </w:r>
      <w:r w:rsidRPr="00CD2573">
        <w:rPr>
          <w:rStyle w:val="TF-COURIER9"/>
          <w:rPrChange w:id="349" w:author="Dalton Solano dos Reis" w:date="2024-12-02T12:37:00Z" w16du:dateUtc="2024-12-02T15:37:00Z">
            <w:rPr/>
          </w:rPrChange>
        </w:rPr>
        <w:t>Jogo</w:t>
      </w:r>
      <w:r>
        <w:t xml:space="preserve"> é controlada pela classe </w:t>
      </w:r>
      <w:r w:rsidRPr="0A4078C2">
        <w:rPr>
          <w:rFonts w:ascii="Courier New" w:hAnsi="Courier New" w:cs="Courier New"/>
          <w:sz w:val="18"/>
          <w:szCs w:val="18"/>
        </w:rPr>
        <w:t>GameManager</w:t>
      </w:r>
      <w:r>
        <w:t xml:space="preserve"> e abre uma câmera onde o usuário precisa responder a perguntas</w:t>
      </w:r>
      <w:r w:rsidR="08B364B8">
        <w:t xml:space="preserve"> (</w:t>
      </w:r>
      <w:ins w:id="350" w:author="Dalton Solano dos Reis" w:date="2024-12-02T14:00:00Z" w16du:dateUtc="2024-12-02T17:00:00Z">
        <w:r w:rsidR="004B45E3">
          <w:fldChar w:fldCharType="begin"/>
        </w:r>
        <w:r w:rsidR="004B45E3">
          <w:instrText xml:space="preserve"> REF _Ref184040417 \h </w:instrText>
        </w:r>
      </w:ins>
      <w:r w:rsidR="004B45E3">
        <w:fldChar w:fldCharType="separate"/>
      </w:r>
      <w:ins w:id="351" w:author="Dalton Solano dos Reis" w:date="2024-12-02T14:00:00Z" w16du:dateUtc="2024-12-02T17:00:00Z">
        <w:r w:rsidR="004B45E3">
          <w:t xml:space="preserve">Quadro </w:t>
        </w:r>
        <w:r w:rsidR="004B45E3">
          <w:rPr>
            <w:noProof/>
          </w:rPr>
          <w:t>6</w:t>
        </w:r>
        <w:r w:rsidR="004B45E3">
          <w:fldChar w:fldCharType="end"/>
        </w:r>
      </w:ins>
      <w:del w:id="352" w:author="Dalton Solano dos Reis" w:date="2024-12-02T14:00:00Z" w16du:dateUtc="2024-12-02T17:00:00Z">
        <w:r w:rsidR="6C33BCF2" w:rsidDel="004B45E3">
          <w:delText>Quadro 6</w:delText>
        </w:r>
      </w:del>
      <w:r w:rsidR="08B364B8">
        <w:t>)</w:t>
      </w:r>
      <w:r>
        <w:t xml:space="preserve"> apontando a câmera para a imagem do órgão. Caso o usuário acerte, ele consegue visualizar o modelo 3D do órgão em </w:t>
      </w:r>
      <w:del w:id="353" w:author="Dalton Solano dos Reis" w:date="2024-12-02T12:37:00Z" w16du:dateUtc="2024-12-02T15:37:00Z">
        <w:r w:rsidDel="00CD2573">
          <w:delText xml:space="preserve">realidade </w:delText>
        </w:r>
      </w:del>
      <w:ins w:id="354" w:author="Dalton Solano dos Reis" w:date="2024-12-02T12:37:00Z" w16du:dateUtc="2024-12-02T15:37:00Z">
        <w:r w:rsidR="00CD2573">
          <w:t>R</w:t>
        </w:r>
        <w:r w:rsidR="00CD2573">
          <w:t xml:space="preserve">ealidade </w:t>
        </w:r>
      </w:ins>
      <w:del w:id="355" w:author="Dalton Solano dos Reis" w:date="2024-12-02T12:37:00Z" w16du:dateUtc="2024-12-02T15:37:00Z">
        <w:r w:rsidDel="00CD2573">
          <w:delText xml:space="preserve">aumentada </w:delText>
        </w:r>
      </w:del>
      <w:ins w:id="356" w:author="Dalton Solano dos Reis" w:date="2024-12-02T12:37:00Z" w16du:dateUtc="2024-12-02T15:37:00Z">
        <w:r w:rsidR="00CD2573">
          <w:t>A</w:t>
        </w:r>
        <w:r w:rsidR="00CD2573">
          <w:t xml:space="preserve">umentada </w:t>
        </w:r>
      </w:ins>
      <w:r>
        <w:t xml:space="preserve">e recebe uma pontuação que será somada no seu </w:t>
      </w:r>
      <w:r w:rsidRPr="00CD2573">
        <w:rPr>
          <w:rStyle w:val="TF-COURIER9"/>
          <w:rPrChange w:id="357" w:author="Dalton Solano dos Reis" w:date="2024-12-02T12:38:00Z" w16du:dateUtc="2024-12-02T15:38:00Z">
            <w:rPr/>
          </w:rPrChange>
        </w:rPr>
        <w:t>Score</w:t>
      </w:r>
      <w:r>
        <w:t>. Ele tem um tempo para responder todas as perguntas. As perguntas são sorteadas aleatoriamente pelo sistema. Caso o usuário acerte a pergunta, ele ganha um acréscimo de 10 segundos no tempo.</w:t>
      </w:r>
    </w:p>
    <w:p w14:paraId="31479664" w14:textId="2308C940" w:rsidR="79FA6E73" w:rsidRDefault="004B45E3" w:rsidP="004B45E3">
      <w:pPr>
        <w:pStyle w:val="TF-LEGENDA"/>
        <w:pPrChange w:id="358" w:author="Dalton Solano dos Reis" w:date="2024-12-02T13:59:00Z" w16du:dateUtc="2024-12-02T16:59:00Z">
          <w:pPr>
            <w:pStyle w:val="TF-FIGURA"/>
          </w:pPr>
        </w:pPrChange>
      </w:pPr>
      <w:bookmarkStart w:id="359" w:name="_Ref184040417"/>
      <w:ins w:id="360" w:author="Dalton Solano dos Reis" w:date="2024-12-02T13:59:00Z" w16du:dateUtc="2024-12-02T16:59:00Z">
        <w:r>
          <w:t xml:space="preserve">Quadro </w:t>
        </w:r>
        <w:r>
          <w:fldChar w:fldCharType="begin"/>
        </w:r>
        <w:r>
          <w:instrText xml:space="preserve"> SEQ Quadro \* ARABIC </w:instrText>
        </w:r>
      </w:ins>
      <w:r>
        <w:fldChar w:fldCharType="separate"/>
      </w:r>
      <w:ins w:id="361" w:author="Dalton Solano dos Reis" w:date="2024-12-02T14:01:00Z" w16du:dateUtc="2024-12-02T17:01:00Z">
        <w:r>
          <w:rPr>
            <w:noProof/>
          </w:rPr>
          <w:t>6</w:t>
        </w:r>
      </w:ins>
      <w:ins w:id="362" w:author="Dalton Solano dos Reis" w:date="2024-12-02T13:59:00Z" w16du:dateUtc="2024-12-02T16:59:00Z">
        <w:r>
          <w:fldChar w:fldCharType="end"/>
        </w:r>
      </w:ins>
      <w:bookmarkEnd w:id="359"/>
      <w:del w:id="363" w:author="Dalton Solano dos Reis" w:date="2024-12-02T13:59:00Z" w16du:dateUtc="2024-12-02T16:59:00Z">
        <w:r w:rsidR="79FA6E73" w:rsidDel="004B45E3">
          <w:delText>Quadro 6</w:delText>
        </w:r>
        <w:r w:rsidR="1DE82973" w:rsidDel="004B45E3">
          <w:delText xml:space="preserve"> </w:delText>
        </w:r>
        <w:r w:rsidR="53420016" w:rsidDel="004B45E3">
          <w:delText>-</w:delText>
        </w:r>
        <w:r w:rsidR="1DE82973" w:rsidDel="004B45E3">
          <w:delText xml:space="preserve"> </w:delText>
        </w:r>
      </w:del>
      <w:ins w:id="364" w:author="Dalton Solano dos Reis" w:date="2024-12-02T13:59:00Z" w16du:dateUtc="2024-12-02T16:59:00Z">
        <w:r>
          <w:t xml:space="preserve"> - </w:t>
        </w:r>
      </w:ins>
      <w:r w:rsidR="1DE82973">
        <w:t>Perguntas utilizadas na tela Jogo</w:t>
      </w:r>
      <w:del w:id="365" w:author="Dalton Solano dos Reis" w:date="2024-12-02T12:38:00Z" w16du:dateUtc="2024-12-02T15:38:00Z">
        <w:r w:rsidR="1DE82973" w:rsidDel="00CD2573">
          <w:delText xml:space="preserve">. </w:delText>
        </w:r>
      </w:del>
    </w:p>
    <w:tbl>
      <w:tblPr>
        <w:tblStyle w:val="Tabelacomgrade"/>
        <w:tblW w:w="0" w:type="auto"/>
        <w:tblLook w:val="04A0" w:firstRow="1" w:lastRow="0" w:firstColumn="1" w:lastColumn="0" w:noHBand="0" w:noVBand="1"/>
        <w:tblPrChange w:id="366" w:author="Dalton Solano dos Reis" w:date="2024-12-02T11:52:00Z" w16du:dateUtc="2024-12-02T14:52:00Z">
          <w:tblPr>
            <w:tblStyle w:val="Tabelacomgrade"/>
            <w:tblW w:w="0" w:type="auto"/>
            <w:tblLook w:val="04A0" w:firstRow="1" w:lastRow="0" w:firstColumn="1" w:lastColumn="0" w:noHBand="0" w:noVBand="1"/>
          </w:tblPr>
        </w:tblPrChange>
      </w:tblPr>
      <w:tblGrid>
        <w:gridCol w:w="1271"/>
        <w:gridCol w:w="8358"/>
        <w:tblGridChange w:id="367">
          <w:tblGrid>
            <w:gridCol w:w="1271"/>
            <w:gridCol w:w="8358"/>
          </w:tblGrid>
        </w:tblGridChange>
      </w:tblGrid>
      <w:tr w:rsidR="0A4078C2" w14:paraId="46489F2B" w14:textId="77777777" w:rsidTr="00922C17">
        <w:trPr>
          <w:trHeight w:val="222"/>
          <w:trPrChange w:id="368" w:author="Dalton Solano dos Reis" w:date="2024-12-02T11:52:00Z" w16du:dateUtc="2024-12-02T14:52:00Z">
            <w:trPr>
              <w:trHeight w:val="300"/>
            </w:trPr>
          </w:trPrChange>
        </w:trPr>
        <w:tc>
          <w:tcPr>
            <w:tcW w:w="1271" w:type="dxa"/>
            <w:tcPrChange w:id="369" w:author="Dalton Solano dos Reis" w:date="2024-12-02T11:52:00Z" w16du:dateUtc="2024-12-02T14:52:00Z">
              <w:tcPr>
                <w:tcW w:w="1271" w:type="dxa"/>
              </w:tcPr>
            </w:tcPrChange>
          </w:tcPr>
          <w:p w14:paraId="68B4743B" w14:textId="7FD2B2BF" w:rsidR="0A4078C2" w:rsidRPr="002E1BA3" w:rsidRDefault="0A4078C2" w:rsidP="002E1BA3">
            <w:pPr>
              <w:pStyle w:val="TF-TEXTO-QUADRO"/>
            </w:pPr>
            <w:r w:rsidRPr="002E1BA3">
              <w:t>1</w:t>
            </w:r>
          </w:p>
        </w:tc>
        <w:tc>
          <w:tcPr>
            <w:tcW w:w="8358" w:type="dxa"/>
            <w:tcPrChange w:id="370" w:author="Dalton Solano dos Reis" w:date="2024-12-02T11:52:00Z" w16du:dateUtc="2024-12-02T14:52:00Z">
              <w:tcPr>
                <w:tcW w:w="8358" w:type="dxa"/>
              </w:tcPr>
            </w:tcPrChange>
          </w:tcPr>
          <w:p w14:paraId="5B893518" w14:textId="22E6C9BB" w:rsidR="57348873" w:rsidRPr="002E1BA3" w:rsidRDefault="57348873" w:rsidP="002E1BA3">
            <w:pPr>
              <w:pStyle w:val="TF-TEXTO-QUADRO"/>
            </w:pPr>
            <w:r w:rsidRPr="002E1BA3">
              <w:t>Responsável pela formação e eliminação das fezes?</w:t>
            </w:r>
          </w:p>
        </w:tc>
      </w:tr>
      <w:tr w:rsidR="0A4078C2" w14:paraId="49A9C47D" w14:textId="77777777" w:rsidTr="00922C17">
        <w:trPr>
          <w:trHeight w:val="125"/>
          <w:trPrChange w:id="371" w:author="Dalton Solano dos Reis" w:date="2024-12-02T11:52:00Z" w16du:dateUtc="2024-12-02T14:52:00Z">
            <w:trPr>
              <w:trHeight w:val="300"/>
            </w:trPr>
          </w:trPrChange>
        </w:trPr>
        <w:tc>
          <w:tcPr>
            <w:tcW w:w="1271" w:type="dxa"/>
            <w:tcPrChange w:id="372" w:author="Dalton Solano dos Reis" w:date="2024-12-02T11:52:00Z" w16du:dateUtc="2024-12-02T14:52:00Z">
              <w:tcPr>
                <w:tcW w:w="1271" w:type="dxa"/>
              </w:tcPr>
            </w:tcPrChange>
          </w:tcPr>
          <w:p w14:paraId="3CAF8216" w14:textId="51203CC7" w:rsidR="0A4078C2" w:rsidRPr="002E1BA3" w:rsidRDefault="0A4078C2" w:rsidP="002E1BA3">
            <w:pPr>
              <w:pStyle w:val="TF-TEXTO-QUADRO"/>
            </w:pPr>
            <w:r w:rsidRPr="002E1BA3">
              <w:t>2</w:t>
            </w:r>
          </w:p>
        </w:tc>
        <w:tc>
          <w:tcPr>
            <w:tcW w:w="8358" w:type="dxa"/>
            <w:tcPrChange w:id="373" w:author="Dalton Solano dos Reis" w:date="2024-12-02T11:52:00Z" w16du:dateUtc="2024-12-02T14:52:00Z">
              <w:tcPr>
                <w:tcW w:w="8358" w:type="dxa"/>
              </w:tcPr>
            </w:tcPrChange>
          </w:tcPr>
          <w:p w14:paraId="1509BDA4" w14:textId="09007D3B" w:rsidR="30755E47" w:rsidRPr="002E1BA3" w:rsidRDefault="30755E47" w:rsidP="002E1BA3">
            <w:pPr>
              <w:pStyle w:val="TF-TEXTO-QUADRO"/>
            </w:pPr>
            <w:r w:rsidRPr="002E1BA3">
              <w:t>Realiza a troca gasosa do corpo?</w:t>
            </w:r>
          </w:p>
        </w:tc>
      </w:tr>
      <w:tr w:rsidR="0A4078C2" w14:paraId="3F0E4E89" w14:textId="77777777" w:rsidTr="00922C17">
        <w:trPr>
          <w:trHeight w:val="172"/>
          <w:trPrChange w:id="374" w:author="Dalton Solano dos Reis" w:date="2024-12-02T11:52:00Z" w16du:dateUtc="2024-12-02T14:52:00Z">
            <w:trPr>
              <w:trHeight w:val="300"/>
            </w:trPr>
          </w:trPrChange>
        </w:trPr>
        <w:tc>
          <w:tcPr>
            <w:tcW w:w="1271" w:type="dxa"/>
            <w:tcPrChange w:id="375" w:author="Dalton Solano dos Reis" w:date="2024-12-02T11:52:00Z" w16du:dateUtc="2024-12-02T14:52:00Z">
              <w:tcPr>
                <w:tcW w:w="1271" w:type="dxa"/>
              </w:tcPr>
            </w:tcPrChange>
          </w:tcPr>
          <w:p w14:paraId="43A0BD57" w14:textId="5CC86DA4" w:rsidR="0A4078C2" w:rsidRPr="002E1BA3" w:rsidRDefault="0A4078C2" w:rsidP="002E1BA3">
            <w:pPr>
              <w:pStyle w:val="TF-TEXTO-QUADRO"/>
            </w:pPr>
            <w:r w:rsidRPr="002E1BA3">
              <w:t>3</w:t>
            </w:r>
          </w:p>
        </w:tc>
        <w:tc>
          <w:tcPr>
            <w:tcW w:w="8358" w:type="dxa"/>
            <w:tcPrChange w:id="376" w:author="Dalton Solano dos Reis" w:date="2024-12-02T11:52:00Z" w16du:dateUtc="2024-12-02T14:52:00Z">
              <w:tcPr>
                <w:tcW w:w="8358" w:type="dxa"/>
              </w:tcPr>
            </w:tcPrChange>
          </w:tcPr>
          <w:p w14:paraId="28381364" w14:textId="30AC752C" w:rsidR="7E5BAB00" w:rsidRPr="002E1BA3" w:rsidRDefault="7E5BAB00" w:rsidP="002E1BA3">
            <w:pPr>
              <w:pStyle w:val="TF-TEXTO-QUADRO"/>
            </w:pPr>
            <w:r w:rsidRPr="002E1BA3">
              <w:t>Bombeia o sangue para o corpo e faz parte do sistema circulatório?</w:t>
            </w:r>
          </w:p>
        </w:tc>
      </w:tr>
      <w:tr w:rsidR="0A4078C2" w14:paraId="4890DE92" w14:textId="77777777" w:rsidTr="00922C17">
        <w:trPr>
          <w:trHeight w:val="218"/>
          <w:trPrChange w:id="377" w:author="Dalton Solano dos Reis" w:date="2024-12-02T11:52:00Z" w16du:dateUtc="2024-12-02T14:52:00Z">
            <w:trPr>
              <w:trHeight w:val="300"/>
            </w:trPr>
          </w:trPrChange>
        </w:trPr>
        <w:tc>
          <w:tcPr>
            <w:tcW w:w="1271" w:type="dxa"/>
            <w:tcPrChange w:id="378" w:author="Dalton Solano dos Reis" w:date="2024-12-02T11:52:00Z" w16du:dateUtc="2024-12-02T14:52:00Z">
              <w:tcPr>
                <w:tcW w:w="1271" w:type="dxa"/>
              </w:tcPr>
            </w:tcPrChange>
          </w:tcPr>
          <w:p w14:paraId="048BB5BC" w14:textId="10231422" w:rsidR="0A4078C2" w:rsidRPr="002E1BA3" w:rsidRDefault="0A4078C2" w:rsidP="002E1BA3">
            <w:pPr>
              <w:pStyle w:val="TF-TEXTO-QUADRO"/>
            </w:pPr>
            <w:r w:rsidRPr="002E1BA3">
              <w:t>4</w:t>
            </w:r>
          </w:p>
        </w:tc>
        <w:tc>
          <w:tcPr>
            <w:tcW w:w="8358" w:type="dxa"/>
            <w:tcPrChange w:id="379" w:author="Dalton Solano dos Reis" w:date="2024-12-02T11:52:00Z" w16du:dateUtc="2024-12-02T14:52:00Z">
              <w:tcPr>
                <w:tcW w:w="8358" w:type="dxa"/>
              </w:tcPr>
            </w:tcPrChange>
          </w:tcPr>
          <w:p w14:paraId="63E79794" w14:textId="246AF238" w:rsidR="557A7C2C" w:rsidRPr="002E1BA3" w:rsidRDefault="557A7C2C" w:rsidP="002E1BA3">
            <w:pPr>
              <w:pStyle w:val="TF-TEXTO-QUADRO"/>
            </w:pPr>
            <w:r w:rsidRPr="002E1BA3">
              <w:t>Realiza a digestão e absorção de alimentos e água?</w:t>
            </w:r>
          </w:p>
        </w:tc>
      </w:tr>
      <w:tr w:rsidR="0A4078C2" w14:paraId="612366F4" w14:textId="77777777" w:rsidTr="00922C17">
        <w:trPr>
          <w:trHeight w:val="122"/>
          <w:trPrChange w:id="380" w:author="Dalton Solano dos Reis" w:date="2024-12-02T11:52:00Z" w16du:dateUtc="2024-12-02T14:52:00Z">
            <w:trPr>
              <w:trHeight w:val="300"/>
            </w:trPr>
          </w:trPrChange>
        </w:trPr>
        <w:tc>
          <w:tcPr>
            <w:tcW w:w="1271" w:type="dxa"/>
            <w:tcPrChange w:id="381" w:author="Dalton Solano dos Reis" w:date="2024-12-02T11:52:00Z" w16du:dateUtc="2024-12-02T14:52:00Z">
              <w:tcPr>
                <w:tcW w:w="1271" w:type="dxa"/>
              </w:tcPr>
            </w:tcPrChange>
          </w:tcPr>
          <w:p w14:paraId="3AA282A5" w14:textId="2CC810E1" w:rsidR="0A4078C2" w:rsidRPr="002E1BA3" w:rsidRDefault="0A4078C2" w:rsidP="002E1BA3">
            <w:pPr>
              <w:pStyle w:val="TF-TEXTO-QUADRO"/>
            </w:pPr>
            <w:r w:rsidRPr="002E1BA3">
              <w:t>5</w:t>
            </w:r>
          </w:p>
        </w:tc>
        <w:tc>
          <w:tcPr>
            <w:tcW w:w="8358" w:type="dxa"/>
            <w:tcPrChange w:id="382" w:author="Dalton Solano dos Reis" w:date="2024-12-02T11:52:00Z" w16du:dateUtc="2024-12-02T14:52:00Z">
              <w:tcPr>
                <w:tcW w:w="8358" w:type="dxa"/>
              </w:tcPr>
            </w:tcPrChange>
          </w:tcPr>
          <w:p w14:paraId="5CE0FC43" w14:textId="02240C58" w:rsidR="5BD91415" w:rsidRPr="002E1BA3" w:rsidRDefault="5BD91415" w:rsidP="002E1BA3">
            <w:pPr>
              <w:pStyle w:val="TF-TEXTO-QUADRO"/>
            </w:pPr>
            <w:r w:rsidRPr="002E1BA3">
              <w:t>Maior glândula do corpo e produz a bile?</w:t>
            </w:r>
          </w:p>
        </w:tc>
      </w:tr>
      <w:tr w:rsidR="0A4078C2" w14:paraId="1B21418C" w14:textId="77777777" w:rsidTr="00922C17">
        <w:trPr>
          <w:trHeight w:val="168"/>
          <w:trPrChange w:id="383" w:author="Dalton Solano dos Reis" w:date="2024-12-02T11:52:00Z" w16du:dateUtc="2024-12-02T14:52:00Z">
            <w:trPr>
              <w:trHeight w:val="300"/>
            </w:trPr>
          </w:trPrChange>
        </w:trPr>
        <w:tc>
          <w:tcPr>
            <w:tcW w:w="1271" w:type="dxa"/>
            <w:tcPrChange w:id="384" w:author="Dalton Solano dos Reis" w:date="2024-12-02T11:52:00Z" w16du:dateUtc="2024-12-02T14:52:00Z">
              <w:tcPr>
                <w:tcW w:w="1271" w:type="dxa"/>
              </w:tcPr>
            </w:tcPrChange>
          </w:tcPr>
          <w:p w14:paraId="2C73240F" w14:textId="123C47E1" w:rsidR="0A4078C2" w:rsidRPr="002E1BA3" w:rsidRDefault="0A4078C2" w:rsidP="002E1BA3">
            <w:pPr>
              <w:pStyle w:val="TF-TEXTO-QUADRO"/>
            </w:pPr>
            <w:r w:rsidRPr="002E1BA3">
              <w:t>6</w:t>
            </w:r>
          </w:p>
        </w:tc>
        <w:tc>
          <w:tcPr>
            <w:tcW w:w="8358" w:type="dxa"/>
            <w:tcPrChange w:id="385" w:author="Dalton Solano dos Reis" w:date="2024-12-02T11:52:00Z" w16du:dateUtc="2024-12-02T14:52:00Z">
              <w:tcPr>
                <w:tcW w:w="8358" w:type="dxa"/>
              </w:tcPr>
            </w:tcPrChange>
          </w:tcPr>
          <w:p w14:paraId="2660B98A" w14:textId="19C28B65" w:rsidR="59F0FC61" w:rsidRPr="002E1BA3" w:rsidRDefault="59F0FC61" w:rsidP="002E1BA3">
            <w:pPr>
              <w:pStyle w:val="TF-TEXTO-QUADRO"/>
            </w:pPr>
            <w:r w:rsidRPr="002E1BA3">
              <w:t>Produz o suco gástrico e inicia a digestão de proteínas?</w:t>
            </w:r>
          </w:p>
        </w:tc>
      </w:tr>
      <w:tr w:rsidR="0A4078C2" w14:paraId="09CB4173" w14:textId="77777777" w:rsidTr="00922C17">
        <w:trPr>
          <w:trHeight w:val="199"/>
          <w:trPrChange w:id="386" w:author="Dalton Solano dos Reis" w:date="2024-12-02T11:52:00Z" w16du:dateUtc="2024-12-02T14:52:00Z">
            <w:trPr>
              <w:trHeight w:val="300"/>
            </w:trPr>
          </w:trPrChange>
        </w:trPr>
        <w:tc>
          <w:tcPr>
            <w:tcW w:w="1271" w:type="dxa"/>
            <w:tcPrChange w:id="387" w:author="Dalton Solano dos Reis" w:date="2024-12-02T11:52:00Z" w16du:dateUtc="2024-12-02T14:52:00Z">
              <w:tcPr>
                <w:tcW w:w="1271" w:type="dxa"/>
              </w:tcPr>
            </w:tcPrChange>
          </w:tcPr>
          <w:p w14:paraId="19B2234C" w14:textId="47F4AB2F" w:rsidR="59F0FC61" w:rsidRPr="002E1BA3" w:rsidRDefault="59F0FC61" w:rsidP="002E1BA3">
            <w:pPr>
              <w:pStyle w:val="TF-TEXTO-QUADRO"/>
            </w:pPr>
            <w:r w:rsidRPr="002E1BA3">
              <w:t>7</w:t>
            </w:r>
          </w:p>
        </w:tc>
        <w:tc>
          <w:tcPr>
            <w:tcW w:w="8358" w:type="dxa"/>
            <w:tcPrChange w:id="388" w:author="Dalton Solano dos Reis" w:date="2024-12-02T11:52:00Z" w16du:dateUtc="2024-12-02T14:52:00Z">
              <w:tcPr>
                <w:tcW w:w="8358" w:type="dxa"/>
              </w:tcPr>
            </w:tcPrChange>
          </w:tcPr>
          <w:p w14:paraId="6B250382" w14:textId="5160EDB7" w:rsidR="59F0FC61" w:rsidRPr="002E1BA3" w:rsidRDefault="59F0FC61" w:rsidP="002E1BA3">
            <w:pPr>
              <w:pStyle w:val="TF-TEXTO-QUADRO"/>
            </w:pPr>
            <w:r w:rsidRPr="002E1BA3">
              <w:t>Responsável pelo pensamento, memória e executa as atividades motoras?</w:t>
            </w:r>
          </w:p>
        </w:tc>
      </w:tr>
    </w:tbl>
    <w:p w14:paraId="35EAF835" w14:textId="1622D633" w:rsidR="1BA40D24" w:rsidRDefault="1BA40D24" w:rsidP="0A4078C2">
      <w:pPr>
        <w:pStyle w:val="TF-FONTE"/>
      </w:pPr>
      <w:r>
        <w:t>Fonte: Elaborado pela autora.</w:t>
      </w:r>
    </w:p>
    <w:p w14:paraId="276019B3" w14:textId="0A112E25" w:rsidR="00464D41" w:rsidRDefault="10FA6789" w:rsidP="00464D41">
      <w:pPr>
        <w:pStyle w:val="TF-TEXTO"/>
      </w:pPr>
      <w:r>
        <w:t xml:space="preserve">A classe </w:t>
      </w:r>
      <w:r w:rsidRPr="0A4078C2">
        <w:rPr>
          <w:rFonts w:ascii="Courier New" w:hAnsi="Courier New" w:cs="Courier New"/>
          <w:sz w:val="18"/>
          <w:szCs w:val="18"/>
        </w:rPr>
        <w:t>GameManager</w:t>
      </w:r>
      <w:r>
        <w:t xml:space="preserve"> </w:t>
      </w:r>
      <w:r w:rsidR="3E0009CF">
        <w:t xml:space="preserve">é responsável pela interação na cena </w:t>
      </w:r>
      <w:r w:rsidR="3E0009CF" w:rsidRPr="0A4078C2">
        <w:rPr>
          <w:rStyle w:val="TF-COURIER9"/>
        </w:rPr>
        <w:t>Jogo</w:t>
      </w:r>
      <w:r w:rsidR="3E0009CF">
        <w:t xml:space="preserve"> e </w:t>
      </w:r>
      <w:r>
        <w:t xml:space="preserve">possui dois métodos principais. O método </w:t>
      </w:r>
      <w:r w:rsidRPr="0A4078C2">
        <w:rPr>
          <w:rFonts w:ascii="Courier New" w:hAnsi="Courier New" w:cs="Courier New"/>
          <w:sz w:val="18"/>
          <w:szCs w:val="18"/>
        </w:rPr>
        <w:t>StartGame</w:t>
      </w:r>
      <w:r>
        <w:t xml:space="preserve"> </w:t>
      </w:r>
      <w:r w:rsidR="09D41977">
        <w:t xml:space="preserve">na linha 1, </w:t>
      </w:r>
      <w:r>
        <w:t xml:space="preserve">inicia o jogo, zera a pontuação, define um tempo inicial e muda o </w:t>
      </w:r>
      <w:r w:rsidRPr="00CD2573">
        <w:rPr>
          <w:i/>
          <w:iCs/>
          <w:rPrChange w:id="389" w:author="Dalton Solano dos Reis" w:date="2024-12-02T12:39:00Z" w16du:dateUtc="2024-12-02T15:39:00Z">
            <w:rPr/>
          </w:rPrChange>
        </w:rPr>
        <w:t>status</w:t>
      </w:r>
      <w:r>
        <w:t xml:space="preserve"> para </w:t>
      </w:r>
      <w:r w:rsidRPr="00CD2573">
        <w:rPr>
          <w:rStyle w:val="TF-COURIER9"/>
          <w:rPrChange w:id="390" w:author="Dalton Solano dos Reis" w:date="2024-12-02T12:39:00Z" w16du:dateUtc="2024-12-02T15:39:00Z">
            <w:rPr/>
          </w:rPrChange>
        </w:rPr>
        <w:t>Play</w:t>
      </w:r>
      <w:r>
        <w:t xml:space="preserve">. A partir desse momento ele invoca o método </w:t>
      </w:r>
      <w:r w:rsidRPr="0A4078C2">
        <w:rPr>
          <w:rFonts w:ascii="Courier New" w:hAnsi="Courier New" w:cs="Courier New"/>
          <w:sz w:val="18"/>
          <w:szCs w:val="18"/>
        </w:rPr>
        <w:t>ShowQuestion</w:t>
      </w:r>
      <w:r>
        <w:t xml:space="preserve"> </w:t>
      </w:r>
      <w:r w:rsidR="35947674">
        <w:t xml:space="preserve">na linha 11 </w:t>
      </w:r>
      <w:r>
        <w:t xml:space="preserve">que é o que vai mostrar as perguntas. Esse método sorteia perguntas aleatórias, verifica se a pergunta não foi feita, exibe a pergunta e o alvo da imagem e aumenta o tempo cada vez que uma nova pergunta é exibida. Esse método pode ser observado na </w:t>
      </w:r>
      <w:ins w:id="391" w:author="Dalton Solano dos Reis" w:date="2024-12-02T13:55:00Z" w16du:dateUtc="2024-12-02T16:55:00Z">
        <w:r w:rsidR="004B45E3">
          <w:fldChar w:fldCharType="begin"/>
        </w:r>
        <w:r w:rsidR="004B45E3">
          <w:instrText xml:space="preserve"> REF _Ref184040125 \h </w:instrText>
        </w:r>
      </w:ins>
      <w:r w:rsidR="004B45E3">
        <w:fldChar w:fldCharType="separate"/>
      </w:r>
      <w:ins w:id="392" w:author="Dalton Solano dos Reis" w:date="2024-12-02T13:55:00Z" w16du:dateUtc="2024-12-02T16:55:00Z">
        <w:r w:rsidR="004B45E3">
          <w:t xml:space="preserve">Figura </w:t>
        </w:r>
        <w:r w:rsidR="004B45E3">
          <w:rPr>
            <w:noProof/>
          </w:rPr>
          <w:t>12</w:t>
        </w:r>
        <w:r w:rsidR="004B45E3">
          <w:fldChar w:fldCharType="end"/>
        </w:r>
      </w:ins>
      <w:del w:id="393" w:author="Dalton Solano dos Reis" w:date="2024-12-02T13:55:00Z" w16du:dateUtc="2024-12-02T16:55:00Z">
        <w:r w:rsidR="4B89E19B" w:rsidDel="004B45E3">
          <w:delText>F</w:delText>
        </w:r>
        <w:r w:rsidDel="004B45E3">
          <w:delText xml:space="preserve">igura </w:delText>
        </w:r>
        <w:r w:rsidR="70664BBB" w:rsidDel="004B45E3">
          <w:delText>1</w:delText>
        </w:r>
        <w:r w:rsidR="39954EDC" w:rsidDel="004B45E3">
          <w:delText>2</w:delText>
        </w:r>
      </w:del>
      <w:r w:rsidR="72FE66AF">
        <w:t>.</w:t>
      </w:r>
    </w:p>
    <w:p w14:paraId="3EFBBB4C" w14:textId="099A8F39" w:rsidR="00464D41" w:rsidRDefault="004B45E3" w:rsidP="004B45E3">
      <w:pPr>
        <w:pStyle w:val="TF-LEGENDA"/>
        <w:pPrChange w:id="394" w:author="Dalton Solano dos Reis" w:date="2024-12-02T13:54:00Z" w16du:dateUtc="2024-12-02T16:54:00Z">
          <w:pPr>
            <w:pStyle w:val="TF-FIGURA"/>
          </w:pPr>
        </w:pPrChange>
      </w:pPr>
      <w:bookmarkStart w:id="395" w:name="_Ref184040125"/>
      <w:ins w:id="396" w:author="Dalton Solano dos Reis" w:date="2024-12-02T13:54:00Z" w16du:dateUtc="2024-12-02T16:54:00Z">
        <w:r>
          <w:lastRenderedPageBreak/>
          <w:t xml:space="preserve">Figura </w:t>
        </w:r>
        <w:r>
          <w:fldChar w:fldCharType="begin"/>
        </w:r>
        <w:r>
          <w:instrText xml:space="preserve"> SEQ Figura \* ARABIC </w:instrText>
        </w:r>
      </w:ins>
      <w:r>
        <w:fldChar w:fldCharType="separate"/>
      </w:r>
      <w:ins w:id="397" w:author="Dalton Solano dos Reis" w:date="2024-12-02T13:57:00Z" w16du:dateUtc="2024-12-02T16:57:00Z">
        <w:r>
          <w:rPr>
            <w:noProof/>
          </w:rPr>
          <w:t>12</w:t>
        </w:r>
      </w:ins>
      <w:ins w:id="398" w:author="Dalton Solano dos Reis" w:date="2024-12-02T13:54:00Z" w16du:dateUtc="2024-12-02T16:54:00Z">
        <w:r>
          <w:fldChar w:fldCharType="end"/>
        </w:r>
      </w:ins>
      <w:bookmarkEnd w:id="395"/>
      <w:del w:id="399" w:author="Dalton Solano dos Reis" w:date="2024-12-02T13:54:00Z" w16du:dateUtc="2024-12-02T16:54:00Z">
        <w:r w:rsidR="10FA6789" w:rsidDel="004B45E3">
          <w:delText xml:space="preserve">Figura </w:delText>
        </w:r>
        <w:r w:rsidR="177146D1" w:rsidDel="004B45E3">
          <w:delText>1</w:delText>
        </w:r>
        <w:r w:rsidR="54BBC012" w:rsidDel="004B45E3">
          <w:delText>2</w:delText>
        </w:r>
        <w:r w:rsidR="10FA6789" w:rsidDel="004B45E3">
          <w:delText xml:space="preserve"> </w:delText>
        </w:r>
        <w:r w:rsidR="61E59300" w:rsidDel="004B45E3">
          <w:delText>-</w:delText>
        </w:r>
        <w:r w:rsidR="10FA6789" w:rsidDel="004B45E3">
          <w:delText xml:space="preserve"> </w:delText>
        </w:r>
      </w:del>
      <w:ins w:id="400" w:author="Dalton Solano dos Reis" w:date="2024-12-02T13:54:00Z" w16du:dateUtc="2024-12-02T16:54:00Z">
        <w:r>
          <w:t xml:space="preserve"> - </w:t>
        </w:r>
      </w:ins>
      <w:r w:rsidR="10FA6789">
        <w:t>Método que mostra as perguntas no jogo</w:t>
      </w:r>
      <w:del w:id="401" w:author="Dalton Solano dos Reis" w:date="2024-12-02T12:40:00Z" w16du:dateUtc="2024-12-02T15:40:00Z">
        <w:r w:rsidR="10FA6789" w:rsidDel="00CD2573">
          <w:delText>.</w:delText>
        </w:r>
      </w:del>
    </w:p>
    <w:tbl>
      <w:tblPr>
        <w:tblW w:w="9623" w:type="dxa"/>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276"/>
        <w:gridCol w:w="9347"/>
      </w:tblGrid>
      <w:tr w:rsidR="002E1BA3" w:rsidRPr="002E1BA3" w14:paraId="1AE4293A" w14:textId="77777777" w:rsidTr="002E1BA3">
        <w:trPr>
          <w:trHeight w:val="300"/>
        </w:trPr>
        <w:tc>
          <w:tcPr>
            <w:tcW w:w="276" w:type="dxa"/>
            <w:tcBorders>
              <w:top w:val="single" w:sz="6" w:space="0" w:color="000000"/>
              <w:left w:val="single" w:sz="6" w:space="0" w:color="000000"/>
              <w:bottom w:val="single" w:sz="6" w:space="0" w:color="000000"/>
              <w:right w:val="single" w:sz="6" w:space="0" w:color="000000"/>
            </w:tcBorders>
            <w:shd w:val="clear" w:color="auto" w:fill="auto"/>
            <w:hideMark/>
          </w:tcPr>
          <w:p w14:paraId="269BC9EB" w14:textId="77777777" w:rsidR="002E1BA3" w:rsidRPr="002E1BA3" w:rsidRDefault="002E1BA3" w:rsidP="002E1BA3">
            <w:pPr>
              <w:pStyle w:val="TF-CDIGO-FONTE"/>
            </w:pPr>
            <w:r w:rsidRPr="002E1BA3">
              <w:t>1 </w:t>
            </w:r>
          </w:p>
          <w:p w14:paraId="419E0E1E" w14:textId="77777777" w:rsidR="002E1BA3" w:rsidRPr="002E1BA3" w:rsidRDefault="002E1BA3" w:rsidP="002E1BA3">
            <w:pPr>
              <w:pStyle w:val="TF-CDIGO-FONTE"/>
            </w:pPr>
            <w:r w:rsidRPr="002E1BA3">
              <w:t>2 </w:t>
            </w:r>
          </w:p>
          <w:p w14:paraId="67907541" w14:textId="77777777" w:rsidR="002E1BA3" w:rsidRPr="002E1BA3" w:rsidRDefault="002E1BA3" w:rsidP="002E1BA3">
            <w:pPr>
              <w:pStyle w:val="TF-CDIGO-FONTE"/>
            </w:pPr>
            <w:r w:rsidRPr="002E1BA3">
              <w:t>3 </w:t>
            </w:r>
          </w:p>
          <w:p w14:paraId="2BEF2F15" w14:textId="77777777" w:rsidR="002E1BA3" w:rsidRPr="002E1BA3" w:rsidRDefault="002E1BA3" w:rsidP="002E1BA3">
            <w:pPr>
              <w:pStyle w:val="TF-CDIGO-FONTE"/>
            </w:pPr>
            <w:r w:rsidRPr="002E1BA3">
              <w:t>4 </w:t>
            </w:r>
          </w:p>
          <w:p w14:paraId="11EE04C2" w14:textId="77777777" w:rsidR="002E1BA3" w:rsidRPr="002E1BA3" w:rsidRDefault="002E1BA3" w:rsidP="002E1BA3">
            <w:pPr>
              <w:pStyle w:val="TF-CDIGO-FONTE"/>
            </w:pPr>
            <w:r w:rsidRPr="002E1BA3">
              <w:t>5 </w:t>
            </w:r>
          </w:p>
          <w:p w14:paraId="73394EEE" w14:textId="77777777" w:rsidR="002E1BA3" w:rsidRPr="002E1BA3" w:rsidRDefault="002E1BA3" w:rsidP="002E1BA3">
            <w:pPr>
              <w:pStyle w:val="TF-CDIGO-FONTE"/>
            </w:pPr>
            <w:r w:rsidRPr="002E1BA3">
              <w:t>6 </w:t>
            </w:r>
          </w:p>
          <w:p w14:paraId="7895F319" w14:textId="77777777" w:rsidR="002E1BA3" w:rsidRPr="002E1BA3" w:rsidRDefault="002E1BA3" w:rsidP="002E1BA3">
            <w:pPr>
              <w:pStyle w:val="TF-CDIGO-FONTE"/>
            </w:pPr>
            <w:r w:rsidRPr="002E1BA3">
              <w:t>7 </w:t>
            </w:r>
          </w:p>
          <w:p w14:paraId="2B9C02FD" w14:textId="77777777" w:rsidR="002E1BA3" w:rsidRPr="002E1BA3" w:rsidRDefault="002E1BA3" w:rsidP="002E1BA3">
            <w:pPr>
              <w:pStyle w:val="TF-CDIGO-FONTE"/>
            </w:pPr>
            <w:r w:rsidRPr="002E1BA3">
              <w:t>8 </w:t>
            </w:r>
          </w:p>
          <w:p w14:paraId="1B2B75F6" w14:textId="77777777" w:rsidR="002E1BA3" w:rsidRPr="002E1BA3" w:rsidRDefault="002E1BA3" w:rsidP="002E1BA3">
            <w:pPr>
              <w:pStyle w:val="TF-CDIGO-FONTE"/>
            </w:pPr>
            <w:r w:rsidRPr="002E1BA3">
              <w:t>9 </w:t>
            </w:r>
          </w:p>
          <w:p w14:paraId="6D590DDF" w14:textId="77777777" w:rsidR="002E1BA3" w:rsidRPr="002E1BA3" w:rsidRDefault="002E1BA3" w:rsidP="002E1BA3">
            <w:pPr>
              <w:pStyle w:val="TF-CDIGO-FONTE"/>
            </w:pPr>
            <w:r w:rsidRPr="002E1BA3">
              <w:t>10111213141516171819202122232425262728293031323334 </w:t>
            </w:r>
          </w:p>
        </w:tc>
        <w:tc>
          <w:tcPr>
            <w:tcW w:w="9347" w:type="dxa"/>
            <w:tcBorders>
              <w:top w:val="single" w:sz="6" w:space="0" w:color="000000"/>
              <w:left w:val="single" w:sz="6" w:space="0" w:color="000000"/>
              <w:bottom w:val="single" w:sz="6" w:space="0" w:color="000000"/>
              <w:right w:val="single" w:sz="6" w:space="0" w:color="000000"/>
            </w:tcBorders>
            <w:shd w:val="clear" w:color="auto" w:fill="auto"/>
            <w:hideMark/>
          </w:tcPr>
          <w:p w14:paraId="0C760400" w14:textId="77777777" w:rsidR="002E1BA3" w:rsidRPr="002E1BA3" w:rsidRDefault="002E1BA3" w:rsidP="002E1BA3">
            <w:pPr>
              <w:pStyle w:val="TF-CDIGO-FONTE"/>
            </w:pPr>
            <w:r w:rsidRPr="002E1BA3">
              <w:t>private void StartGame() </w:t>
            </w:r>
          </w:p>
          <w:p w14:paraId="26841B57" w14:textId="77777777" w:rsidR="002E1BA3" w:rsidRPr="002E1BA3" w:rsidRDefault="002E1BA3" w:rsidP="002E1BA3">
            <w:pPr>
              <w:pStyle w:val="TF-CDIGO-FONTE"/>
            </w:pPr>
            <w:r w:rsidRPr="002E1BA3">
              <w:t>    { </w:t>
            </w:r>
          </w:p>
          <w:p w14:paraId="351999F2" w14:textId="77777777" w:rsidR="002E1BA3" w:rsidRPr="002E1BA3" w:rsidRDefault="002E1BA3" w:rsidP="002E1BA3">
            <w:pPr>
              <w:pStyle w:val="TF-CDIGO-FONTE"/>
            </w:pPr>
            <w:r w:rsidRPr="002E1BA3">
              <w:t>        score = 0;  </w:t>
            </w:r>
          </w:p>
          <w:p w14:paraId="32339B60" w14:textId="77777777" w:rsidR="002E1BA3" w:rsidRPr="002E1BA3" w:rsidRDefault="002E1BA3" w:rsidP="002E1BA3">
            <w:pPr>
              <w:pStyle w:val="TF-CDIGO-FONTE"/>
            </w:pPr>
            <w:r w:rsidRPr="002E1BA3">
              <w:t>        timer = 50f;  </w:t>
            </w:r>
          </w:p>
          <w:p w14:paraId="00DC9024" w14:textId="77777777" w:rsidR="002E1BA3" w:rsidRPr="002E1BA3" w:rsidRDefault="002E1BA3" w:rsidP="002E1BA3">
            <w:pPr>
              <w:pStyle w:val="TF-CDIGO-FONTE"/>
            </w:pPr>
            <w:r w:rsidRPr="002E1BA3">
              <w:t>        statusGame = "Play"; </w:t>
            </w:r>
          </w:p>
          <w:p w14:paraId="28925586" w14:textId="77777777" w:rsidR="002E1BA3" w:rsidRPr="002E1BA3" w:rsidRDefault="002E1BA3" w:rsidP="002E1BA3">
            <w:pPr>
              <w:pStyle w:val="TF-CDIGO-FONTE"/>
            </w:pPr>
            <w:r w:rsidRPr="002E1BA3">
              <w:t>        qtdeQuestions = questions.Count; </w:t>
            </w:r>
          </w:p>
          <w:p w14:paraId="10E7C21C" w14:textId="77777777" w:rsidR="002E1BA3" w:rsidRPr="002E1BA3" w:rsidRDefault="002E1BA3" w:rsidP="002E1BA3">
            <w:pPr>
              <w:pStyle w:val="TF-CDIGO-FONTE"/>
            </w:pPr>
            <w:r w:rsidRPr="002E1BA3">
              <w:t>        coroutine = WaitTimer(); </w:t>
            </w:r>
          </w:p>
          <w:p w14:paraId="260E75A4" w14:textId="77777777" w:rsidR="002E1BA3" w:rsidRPr="002E1BA3" w:rsidRDefault="002E1BA3" w:rsidP="002E1BA3">
            <w:pPr>
              <w:pStyle w:val="TF-CDIGO-FONTE"/>
            </w:pPr>
            <w:r w:rsidRPr="002E1BA3">
              <w:t>        StartCoroutine(coroutine); </w:t>
            </w:r>
          </w:p>
          <w:p w14:paraId="13C3DF06" w14:textId="77777777" w:rsidR="002E1BA3" w:rsidRPr="002E1BA3" w:rsidRDefault="002E1BA3" w:rsidP="002E1BA3">
            <w:pPr>
              <w:pStyle w:val="TF-CDIGO-FONTE"/>
            </w:pPr>
            <w:r w:rsidRPr="002E1BA3">
              <w:t>        ShowQuestion(); </w:t>
            </w:r>
          </w:p>
          <w:p w14:paraId="5C4F9B1E" w14:textId="77777777" w:rsidR="002E1BA3" w:rsidRPr="002E1BA3" w:rsidRDefault="002E1BA3" w:rsidP="002E1BA3">
            <w:pPr>
              <w:pStyle w:val="TF-CDIGO-FONTE"/>
            </w:pPr>
            <w:r w:rsidRPr="002E1BA3">
              <w:t>    } </w:t>
            </w:r>
          </w:p>
          <w:p w14:paraId="74FEBD5A" w14:textId="77777777" w:rsidR="002E1BA3" w:rsidRPr="002E1BA3" w:rsidRDefault="002E1BA3" w:rsidP="002E1BA3">
            <w:pPr>
              <w:pStyle w:val="TF-CDIGO-FONTE"/>
            </w:pPr>
            <w:r w:rsidRPr="002E1BA3">
              <w:t>public void ShowQuestion() </w:t>
            </w:r>
          </w:p>
          <w:p w14:paraId="6BB319FB" w14:textId="77777777" w:rsidR="002E1BA3" w:rsidRPr="002E1BA3" w:rsidRDefault="002E1BA3" w:rsidP="002E1BA3">
            <w:pPr>
              <w:pStyle w:val="TF-CDIGO-FONTE"/>
            </w:pPr>
            <w:r w:rsidRPr="002E1BA3">
              <w:t>    { </w:t>
            </w:r>
          </w:p>
          <w:p w14:paraId="50F8AECA" w14:textId="77777777" w:rsidR="002E1BA3" w:rsidRPr="002E1BA3" w:rsidRDefault="002E1BA3" w:rsidP="002E1BA3">
            <w:pPr>
              <w:pStyle w:val="TF-CDIGO-FONTE"/>
            </w:pPr>
            <w:r w:rsidRPr="002E1BA3">
              <w:t>        if (askedQuestions.Count &lt; qtdeQuestions) </w:t>
            </w:r>
          </w:p>
          <w:p w14:paraId="6F5657EB" w14:textId="77777777" w:rsidR="002E1BA3" w:rsidRPr="002E1BA3" w:rsidRDefault="002E1BA3" w:rsidP="002E1BA3">
            <w:pPr>
              <w:pStyle w:val="TF-CDIGO-FONTE"/>
            </w:pPr>
            <w:r w:rsidRPr="002E1BA3">
              <w:t>        { </w:t>
            </w:r>
          </w:p>
          <w:p w14:paraId="5E77B8B9" w14:textId="77777777" w:rsidR="002E1BA3" w:rsidRPr="002E1BA3" w:rsidRDefault="002E1BA3" w:rsidP="002E1BA3">
            <w:pPr>
              <w:pStyle w:val="TF-CDIGO-FONTE"/>
            </w:pPr>
            <w:r w:rsidRPr="002E1BA3">
              <w:t>            do </w:t>
            </w:r>
          </w:p>
          <w:p w14:paraId="31F66FD8" w14:textId="77777777" w:rsidR="002E1BA3" w:rsidRPr="002E1BA3" w:rsidRDefault="002E1BA3" w:rsidP="002E1BA3">
            <w:pPr>
              <w:pStyle w:val="TF-CDIGO-FONTE"/>
            </w:pPr>
            <w:r w:rsidRPr="002E1BA3">
              <w:t>            { </w:t>
            </w:r>
          </w:p>
          <w:p w14:paraId="562D74C1" w14:textId="77777777" w:rsidR="002E1BA3" w:rsidRPr="002E1BA3" w:rsidRDefault="002E1BA3" w:rsidP="002E1BA3">
            <w:pPr>
              <w:pStyle w:val="TF-CDIGO-FONTE"/>
            </w:pPr>
            <w:r w:rsidRPr="002E1BA3">
              <w:t>                currentQuestionIndex = UnityEngine.Random.Range(0, qtdeQuestions); </w:t>
            </w:r>
          </w:p>
          <w:p w14:paraId="28E4EE4D" w14:textId="77777777" w:rsidR="002E1BA3" w:rsidRPr="002E1BA3" w:rsidRDefault="002E1BA3" w:rsidP="002E1BA3">
            <w:pPr>
              <w:pStyle w:val="TF-CDIGO-FONTE"/>
            </w:pPr>
            <w:r w:rsidRPr="002E1BA3">
              <w:t>            } </w:t>
            </w:r>
          </w:p>
          <w:p w14:paraId="7196BFCF" w14:textId="77777777" w:rsidR="002E1BA3" w:rsidRPr="002E1BA3" w:rsidRDefault="002E1BA3" w:rsidP="002E1BA3">
            <w:pPr>
              <w:pStyle w:val="TF-CDIGO-FONTE"/>
            </w:pPr>
            <w:r w:rsidRPr="002E1BA3">
              <w:t>            while (askedQuestions.Contains(currentQuestionIndex)); </w:t>
            </w:r>
          </w:p>
          <w:p w14:paraId="3F495F1C" w14:textId="77777777" w:rsidR="002E1BA3" w:rsidRPr="002E1BA3" w:rsidRDefault="002E1BA3" w:rsidP="002E1BA3">
            <w:pPr>
              <w:pStyle w:val="TF-CDIGO-FONTE"/>
            </w:pPr>
            <w:r w:rsidRPr="002E1BA3">
              <w:t> </w:t>
            </w:r>
          </w:p>
          <w:p w14:paraId="7CD29933" w14:textId="77777777" w:rsidR="002E1BA3" w:rsidRPr="002E1BA3" w:rsidRDefault="002E1BA3" w:rsidP="002E1BA3">
            <w:pPr>
              <w:pStyle w:val="TF-CDIGO-FONTE"/>
            </w:pPr>
            <w:r w:rsidRPr="002E1BA3">
              <w:t>            askedQuestions.Add(currentQuestionIndex); </w:t>
            </w:r>
          </w:p>
          <w:p w14:paraId="364C262D" w14:textId="77777777" w:rsidR="002E1BA3" w:rsidRPr="002E1BA3" w:rsidRDefault="002E1BA3" w:rsidP="002E1BA3">
            <w:pPr>
              <w:pStyle w:val="TF-CDIGO-FONTE"/>
            </w:pPr>
            <w:r w:rsidRPr="002E1BA3">
              <w:t> </w:t>
            </w:r>
          </w:p>
          <w:p w14:paraId="22614E83" w14:textId="77777777" w:rsidR="002E1BA3" w:rsidRPr="002E1BA3" w:rsidRDefault="002E1BA3" w:rsidP="002E1BA3">
            <w:pPr>
              <w:pStyle w:val="TF-CDIGO-FONTE"/>
            </w:pPr>
            <w:r w:rsidRPr="002E1BA3">
              <w:t>            questionText.text = questions[currentQuestionIndex]; </w:t>
            </w:r>
          </w:p>
          <w:p w14:paraId="0A0DB9FB" w14:textId="77777777" w:rsidR="002E1BA3" w:rsidRPr="002E1BA3" w:rsidRDefault="002E1BA3" w:rsidP="002E1BA3">
            <w:pPr>
              <w:pStyle w:val="TF-CDIGO-FONTE"/>
            </w:pPr>
            <w:r w:rsidRPr="002E1BA3">
              <w:t>            Instantiate(imageTargets[currentQuestionIndex]); </w:t>
            </w:r>
          </w:p>
          <w:p w14:paraId="4BA4831D" w14:textId="77777777" w:rsidR="002E1BA3" w:rsidRPr="002E1BA3" w:rsidRDefault="002E1BA3" w:rsidP="002E1BA3">
            <w:pPr>
              <w:pStyle w:val="TF-CDIGO-FONTE"/>
            </w:pPr>
            <w:r w:rsidRPr="002E1BA3">
              <w:t> </w:t>
            </w:r>
          </w:p>
          <w:p w14:paraId="0146BA78" w14:textId="77777777" w:rsidR="002E1BA3" w:rsidRPr="002E1BA3" w:rsidRDefault="002E1BA3" w:rsidP="002E1BA3">
            <w:pPr>
              <w:pStyle w:val="TF-CDIGO-FONTE"/>
            </w:pPr>
            <w:r w:rsidRPr="002E1BA3">
              <w:t>            timer += 10f; </w:t>
            </w:r>
          </w:p>
          <w:p w14:paraId="116C3349" w14:textId="77777777" w:rsidR="002E1BA3" w:rsidRPr="002E1BA3" w:rsidRDefault="002E1BA3" w:rsidP="002E1BA3">
            <w:pPr>
              <w:pStyle w:val="TF-CDIGO-FONTE"/>
            </w:pPr>
            <w:r w:rsidRPr="002E1BA3">
              <w:t>        } </w:t>
            </w:r>
          </w:p>
          <w:p w14:paraId="7EF83901" w14:textId="77777777" w:rsidR="002E1BA3" w:rsidRPr="002E1BA3" w:rsidRDefault="002E1BA3" w:rsidP="002E1BA3">
            <w:pPr>
              <w:pStyle w:val="TF-CDIGO-FONTE"/>
            </w:pPr>
            <w:r w:rsidRPr="002E1BA3">
              <w:t>        else </w:t>
            </w:r>
          </w:p>
          <w:p w14:paraId="13AFDDA1" w14:textId="77777777" w:rsidR="002E1BA3" w:rsidRPr="002E1BA3" w:rsidRDefault="002E1BA3" w:rsidP="002E1BA3">
            <w:pPr>
              <w:pStyle w:val="TF-CDIGO-FONTE"/>
            </w:pPr>
            <w:r w:rsidRPr="002E1BA3">
              <w:t>        { </w:t>
            </w:r>
          </w:p>
          <w:p w14:paraId="5CD627E7" w14:textId="77777777" w:rsidR="002E1BA3" w:rsidRPr="002E1BA3" w:rsidRDefault="002E1BA3" w:rsidP="002E1BA3">
            <w:pPr>
              <w:pStyle w:val="TF-CDIGO-FONTE"/>
            </w:pPr>
            <w:r w:rsidRPr="002E1BA3">
              <w:t>            statusGame = "Win"; </w:t>
            </w:r>
          </w:p>
          <w:p w14:paraId="1EC5AE86" w14:textId="77777777" w:rsidR="002E1BA3" w:rsidRPr="002E1BA3" w:rsidRDefault="002E1BA3" w:rsidP="002E1BA3">
            <w:pPr>
              <w:pStyle w:val="TF-CDIGO-FONTE"/>
            </w:pPr>
            <w:r w:rsidRPr="002E1BA3">
              <w:t>            SceneManager.LoadScene(2);  </w:t>
            </w:r>
          </w:p>
          <w:p w14:paraId="20C509D9" w14:textId="77777777" w:rsidR="002E1BA3" w:rsidRPr="002E1BA3" w:rsidRDefault="002E1BA3" w:rsidP="002E1BA3">
            <w:pPr>
              <w:pStyle w:val="TF-CDIGO-FONTE"/>
            </w:pPr>
            <w:r w:rsidRPr="002E1BA3">
              <w:t>        } </w:t>
            </w:r>
          </w:p>
          <w:p w14:paraId="42178207" w14:textId="77777777" w:rsidR="002E1BA3" w:rsidRPr="002E1BA3" w:rsidRDefault="002E1BA3" w:rsidP="002E1BA3">
            <w:pPr>
              <w:pStyle w:val="TF-CDIGO-FONTE"/>
            </w:pPr>
            <w:r w:rsidRPr="002E1BA3">
              <w:t>    } </w:t>
            </w:r>
          </w:p>
        </w:tc>
      </w:tr>
    </w:tbl>
    <w:p w14:paraId="00591842" w14:textId="1F3B317D" w:rsidR="00EB72D2" w:rsidRDefault="10FA6789" w:rsidP="002E1BA3">
      <w:pPr>
        <w:pStyle w:val="TF-FONTE"/>
      </w:pPr>
      <w:r w:rsidRPr="002E1BA3">
        <w:t>Fonte</w:t>
      </w:r>
      <w:r>
        <w:t>: Elaborado pela autora.</w:t>
      </w:r>
    </w:p>
    <w:p w14:paraId="12C67B77" w14:textId="05D89D02" w:rsidR="4C8405B2" w:rsidRDefault="4C8405B2" w:rsidP="0A4078C2">
      <w:pPr>
        <w:pStyle w:val="TF-TEXTO"/>
      </w:pPr>
      <w:r w:rsidRPr="0A4078C2">
        <w:t xml:space="preserve">A classe </w:t>
      </w:r>
      <w:r w:rsidRPr="0A4078C2">
        <w:rPr>
          <w:rStyle w:val="TF-COURIER9"/>
        </w:rPr>
        <w:t xml:space="preserve">Modelo3DManager </w:t>
      </w:r>
      <w:r w:rsidRPr="0A4078C2">
        <w:t>é</w:t>
      </w:r>
      <w:r w:rsidR="2A32F4E4" w:rsidRPr="0A4078C2">
        <w:t xml:space="preserve"> responsável pela interação na </w:t>
      </w:r>
      <w:r w:rsidR="60F8FDD3" w:rsidRPr="0A4078C2">
        <w:t xml:space="preserve">cena </w:t>
      </w:r>
      <w:r w:rsidR="60F8FDD3" w:rsidRPr="0A4078C2">
        <w:rPr>
          <w:rStyle w:val="TF-COURIER9"/>
        </w:rPr>
        <w:t>F</w:t>
      </w:r>
      <w:r w:rsidR="2A32F4E4" w:rsidRPr="0A4078C2">
        <w:rPr>
          <w:rStyle w:val="TF-COURIER9"/>
        </w:rPr>
        <w:t>unções</w:t>
      </w:r>
      <w:r w:rsidR="2A32F4E4" w:rsidRPr="0A4078C2">
        <w:t>, onde são mostrados a imagem e descrição de cada órgão ao clicar no botão.</w:t>
      </w:r>
      <w:r w:rsidRPr="0A4078C2">
        <w:t xml:space="preserve"> O método</w:t>
      </w:r>
      <w:r w:rsidR="39CEF6B7" w:rsidRPr="0A4078C2">
        <w:t xml:space="preserve"> </w:t>
      </w:r>
      <w:r w:rsidR="39CEF6B7" w:rsidRPr="0A4078C2">
        <w:rPr>
          <w:rFonts w:ascii="Courier New" w:hAnsi="Courier New" w:cs="Courier New"/>
          <w:sz w:val="18"/>
          <w:szCs w:val="18"/>
        </w:rPr>
        <w:t>ShowSpriteAndDescription</w:t>
      </w:r>
      <w:r w:rsidR="5B7C0C6C" w:rsidRPr="0A4078C2">
        <w:rPr>
          <w:rFonts w:ascii="Courier New" w:hAnsi="Courier New" w:cs="Courier New"/>
          <w:sz w:val="18"/>
          <w:szCs w:val="18"/>
        </w:rPr>
        <w:t xml:space="preserve"> </w:t>
      </w:r>
      <w:r w:rsidR="39CEF6B7" w:rsidRPr="0A4078C2">
        <w:t>na linha 1</w:t>
      </w:r>
      <w:r w:rsidR="36995435" w:rsidRPr="0A4078C2">
        <w:t>,</w:t>
      </w:r>
      <w:r w:rsidR="3BC9CB38" w:rsidRPr="0A4078C2">
        <w:t xml:space="preserve"> </w:t>
      </w:r>
      <w:r w:rsidR="51D44F25" w:rsidRPr="0A4078C2">
        <w:t xml:space="preserve">encontra a imagem e a sua descrição </w:t>
      </w:r>
      <w:r w:rsidR="552A41C4" w:rsidRPr="0A4078C2">
        <w:t xml:space="preserve">em uma </w:t>
      </w:r>
      <w:r w:rsidR="51D44F25" w:rsidRPr="0A4078C2">
        <w:t xml:space="preserve">lista chamada </w:t>
      </w:r>
      <w:r w:rsidR="51D44F25" w:rsidRPr="0A4078C2">
        <w:rPr>
          <w:rStyle w:val="TF-COURIER9"/>
        </w:rPr>
        <w:t>spriteDescricoes</w:t>
      </w:r>
      <w:r w:rsidR="51D44F25" w:rsidRPr="0A4078C2">
        <w:t>, exibindo na tela a imagem do órgão selecionado com sua respectiva descrição.</w:t>
      </w:r>
      <w:r w:rsidR="20B8248E" w:rsidRPr="0A4078C2">
        <w:t xml:space="preserve"> Esse método pode ser observado na </w:t>
      </w:r>
      <w:ins w:id="402" w:author="Dalton Solano dos Reis" w:date="2024-12-02T13:55:00Z" w16du:dateUtc="2024-12-02T16:55:00Z">
        <w:r w:rsidR="004B45E3">
          <w:fldChar w:fldCharType="begin"/>
        </w:r>
        <w:r w:rsidR="004B45E3">
          <w:instrText xml:space="preserve"> REF _Ref184040154 \h </w:instrText>
        </w:r>
      </w:ins>
      <w:r w:rsidR="004B45E3">
        <w:fldChar w:fldCharType="separate"/>
      </w:r>
      <w:ins w:id="403" w:author="Dalton Solano dos Reis" w:date="2024-12-02T13:55:00Z" w16du:dateUtc="2024-12-02T16:55:00Z">
        <w:r w:rsidR="004B45E3">
          <w:t xml:space="preserve">Figura </w:t>
        </w:r>
        <w:r w:rsidR="004B45E3">
          <w:rPr>
            <w:noProof/>
          </w:rPr>
          <w:t>13</w:t>
        </w:r>
        <w:r w:rsidR="004B45E3">
          <w:fldChar w:fldCharType="end"/>
        </w:r>
      </w:ins>
      <w:del w:id="404" w:author="Dalton Solano dos Reis" w:date="2024-12-02T13:55:00Z" w16du:dateUtc="2024-12-02T16:55:00Z">
        <w:r w:rsidR="20B8248E" w:rsidRPr="0A4078C2" w:rsidDel="004B45E3">
          <w:delText>Figura 1</w:delText>
        </w:r>
        <w:r w:rsidR="282CED00" w:rsidRPr="0A4078C2" w:rsidDel="004B45E3">
          <w:delText>3</w:delText>
        </w:r>
      </w:del>
      <w:r w:rsidR="20B8248E" w:rsidRPr="0A4078C2">
        <w:t>.</w:t>
      </w:r>
    </w:p>
    <w:p w14:paraId="5943790C" w14:textId="37132F4F" w:rsidR="20B8248E" w:rsidRDefault="004B45E3" w:rsidP="004B45E3">
      <w:pPr>
        <w:pStyle w:val="TF-LEGENDA"/>
        <w:pPrChange w:id="405" w:author="Dalton Solano dos Reis" w:date="2024-12-02T13:55:00Z" w16du:dateUtc="2024-12-02T16:55:00Z">
          <w:pPr>
            <w:pStyle w:val="TF-FIGURA"/>
          </w:pPr>
        </w:pPrChange>
      </w:pPr>
      <w:bookmarkStart w:id="406" w:name="_Ref184040154"/>
      <w:ins w:id="407" w:author="Dalton Solano dos Reis" w:date="2024-12-02T13:55:00Z" w16du:dateUtc="2024-12-02T16:55:00Z">
        <w:r>
          <w:t xml:space="preserve">Figura </w:t>
        </w:r>
        <w:r>
          <w:fldChar w:fldCharType="begin"/>
        </w:r>
        <w:r>
          <w:instrText xml:space="preserve"> SEQ Figura \* ARABIC </w:instrText>
        </w:r>
      </w:ins>
      <w:r>
        <w:fldChar w:fldCharType="separate"/>
      </w:r>
      <w:ins w:id="408" w:author="Dalton Solano dos Reis" w:date="2024-12-02T13:57:00Z" w16du:dateUtc="2024-12-02T16:57:00Z">
        <w:r>
          <w:rPr>
            <w:noProof/>
          </w:rPr>
          <w:t>13</w:t>
        </w:r>
      </w:ins>
      <w:ins w:id="409" w:author="Dalton Solano dos Reis" w:date="2024-12-02T13:55:00Z" w16du:dateUtc="2024-12-02T16:55:00Z">
        <w:r>
          <w:fldChar w:fldCharType="end"/>
        </w:r>
      </w:ins>
      <w:bookmarkEnd w:id="406"/>
      <w:del w:id="410" w:author="Dalton Solano dos Reis" w:date="2024-12-02T13:55:00Z" w16du:dateUtc="2024-12-02T16:55:00Z">
        <w:r w:rsidR="20B8248E" w:rsidDel="004B45E3">
          <w:delText>Figura 1</w:delText>
        </w:r>
        <w:r w:rsidR="6092F156" w:rsidDel="004B45E3">
          <w:delText>3</w:delText>
        </w:r>
        <w:r w:rsidR="20B8248E" w:rsidDel="004B45E3">
          <w:delText xml:space="preserve"> - </w:delText>
        </w:r>
      </w:del>
      <w:ins w:id="411" w:author="Dalton Solano dos Reis" w:date="2024-12-02T13:55:00Z" w16du:dateUtc="2024-12-02T16:55:00Z">
        <w:r>
          <w:t xml:space="preserve"> - </w:t>
        </w:r>
      </w:ins>
      <w:r w:rsidR="20B8248E">
        <w:t>Método que mostra as perguntas no jogo</w:t>
      </w:r>
      <w:del w:id="412" w:author="Dalton Solano dos Reis" w:date="2024-12-02T12:42:00Z" w16du:dateUtc="2024-12-02T15:42:00Z">
        <w:r w:rsidR="20B8248E" w:rsidDel="00CD2573">
          <w:delText>.</w:delText>
        </w:r>
      </w:del>
    </w:p>
    <w:tbl>
      <w:tblPr>
        <w:tblStyle w:val="Tabelacomgrade"/>
        <w:tblW w:w="0" w:type="auto"/>
        <w:tblLayout w:type="fixed"/>
        <w:tblLook w:val="04A0" w:firstRow="1" w:lastRow="0" w:firstColumn="1" w:lastColumn="0" w:noHBand="0" w:noVBand="1"/>
      </w:tblPr>
      <w:tblGrid>
        <w:gridCol w:w="562"/>
        <w:gridCol w:w="9067"/>
      </w:tblGrid>
      <w:tr w:rsidR="0A4078C2" w14:paraId="77FEFE6F" w14:textId="77777777" w:rsidTr="002E1BA3">
        <w:trPr>
          <w:trHeight w:val="300"/>
        </w:trPr>
        <w:tc>
          <w:tcPr>
            <w:tcW w:w="562" w:type="dxa"/>
          </w:tcPr>
          <w:p w14:paraId="343B9F0C" w14:textId="43EDF550" w:rsidR="0A4078C2" w:rsidRDefault="0A4078C2" w:rsidP="0A4078C2">
            <w:pPr>
              <w:pStyle w:val="TF-CDIGO-FONTE"/>
            </w:pPr>
            <w:r>
              <w:t>1</w:t>
            </w:r>
          </w:p>
          <w:p w14:paraId="7BF384B7" w14:textId="61A83F00" w:rsidR="0A4078C2" w:rsidRDefault="0A4078C2" w:rsidP="0A4078C2">
            <w:pPr>
              <w:pStyle w:val="TF-CDIGO-FONTE"/>
            </w:pPr>
            <w:r>
              <w:t>2</w:t>
            </w:r>
          </w:p>
          <w:p w14:paraId="6F820EC8" w14:textId="6D9AAB31" w:rsidR="0A4078C2" w:rsidRDefault="0A4078C2" w:rsidP="0A4078C2">
            <w:pPr>
              <w:pStyle w:val="TF-CDIGO-FONTE"/>
            </w:pPr>
            <w:r>
              <w:t>3</w:t>
            </w:r>
          </w:p>
          <w:p w14:paraId="05363E50" w14:textId="1454C743" w:rsidR="0A4078C2" w:rsidRDefault="0A4078C2" w:rsidP="0A4078C2">
            <w:pPr>
              <w:pStyle w:val="TF-CDIGO-FONTE"/>
            </w:pPr>
            <w:r>
              <w:t>4</w:t>
            </w:r>
          </w:p>
          <w:p w14:paraId="02C5E69D" w14:textId="13D95F95" w:rsidR="0A4078C2" w:rsidRDefault="0A4078C2" w:rsidP="0A4078C2">
            <w:pPr>
              <w:pStyle w:val="TF-CDIGO-FONTE"/>
            </w:pPr>
            <w:r>
              <w:t>5</w:t>
            </w:r>
          </w:p>
          <w:p w14:paraId="5A165813" w14:textId="57E0CA94" w:rsidR="0A4078C2" w:rsidRDefault="0A4078C2" w:rsidP="0A4078C2">
            <w:pPr>
              <w:pStyle w:val="TF-CDIGO-FONTE"/>
            </w:pPr>
            <w:r>
              <w:t>6</w:t>
            </w:r>
          </w:p>
          <w:p w14:paraId="359DD7E3" w14:textId="3ABF1930" w:rsidR="0A4078C2" w:rsidRDefault="0A4078C2" w:rsidP="0A4078C2">
            <w:pPr>
              <w:pStyle w:val="TF-CDIGO-FONTE"/>
            </w:pPr>
            <w:r>
              <w:t>7</w:t>
            </w:r>
          </w:p>
          <w:p w14:paraId="4FBE38F1" w14:textId="4DD0C568" w:rsidR="0A4078C2" w:rsidRDefault="0A4078C2" w:rsidP="0A4078C2">
            <w:pPr>
              <w:pStyle w:val="TF-CDIGO-FONTE"/>
            </w:pPr>
            <w:r>
              <w:t>8</w:t>
            </w:r>
          </w:p>
          <w:p w14:paraId="021FF0B9" w14:textId="37332A24" w:rsidR="0A4078C2" w:rsidRDefault="0A4078C2" w:rsidP="0A4078C2">
            <w:pPr>
              <w:pStyle w:val="TF-CDIGO-FONTE"/>
            </w:pPr>
            <w:r>
              <w:t>9</w:t>
            </w:r>
          </w:p>
          <w:p w14:paraId="3199FB6B" w14:textId="77777777" w:rsidR="002E1BA3" w:rsidRDefault="0A4078C2" w:rsidP="0A4078C2">
            <w:pPr>
              <w:pStyle w:val="TF-CDIGO-FONTE"/>
            </w:pPr>
            <w:r>
              <w:t>10</w:t>
            </w:r>
          </w:p>
          <w:p w14:paraId="22FCE994" w14:textId="77777777" w:rsidR="002E1BA3" w:rsidRDefault="0A4078C2" w:rsidP="0A4078C2">
            <w:pPr>
              <w:pStyle w:val="TF-CDIGO-FONTE"/>
            </w:pPr>
            <w:r>
              <w:t>11</w:t>
            </w:r>
          </w:p>
          <w:p w14:paraId="2B8C0C86" w14:textId="77777777" w:rsidR="002E1BA3" w:rsidRDefault="0A4078C2" w:rsidP="0A4078C2">
            <w:pPr>
              <w:pStyle w:val="TF-CDIGO-FONTE"/>
            </w:pPr>
            <w:r>
              <w:t>12</w:t>
            </w:r>
          </w:p>
          <w:p w14:paraId="62C9A729" w14:textId="77777777" w:rsidR="002E1BA3" w:rsidRDefault="0A4078C2" w:rsidP="0A4078C2">
            <w:pPr>
              <w:pStyle w:val="TF-CDIGO-FONTE"/>
            </w:pPr>
            <w:r>
              <w:t>13</w:t>
            </w:r>
          </w:p>
          <w:p w14:paraId="4E061016" w14:textId="77777777" w:rsidR="002E1BA3" w:rsidRDefault="0A4078C2" w:rsidP="0A4078C2">
            <w:pPr>
              <w:pStyle w:val="TF-CDIGO-FONTE"/>
            </w:pPr>
            <w:r>
              <w:t>14</w:t>
            </w:r>
          </w:p>
          <w:p w14:paraId="03DB29E1" w14:textId="77777777" w:rsidR="002E1BA3" w:rsidRDefault="0A4078C2" w:rsidP="0A4078C2">
            <w:pPr>
              <w:pStyle w:val="TF-CDIGO-FONTE"/>
            </w:pPr>
            <w:r>
              <w:t>15</w:t>
            </w:r>
          </w:p>
          <w:p w14:paraId="4B7F5064" w14:textId="77777777" w:rsidR="002E1BA3" w:rsidRDefault="0A4078C2" w:rsidP="0A4078C2">
            <w:pPr>
              <w:pStyle w:val="TF-CDIGO-FONTE"/>
            </w:pPr>
            <w:r>
              <w:t>16</w:t>
            </w:r>
          </w:p>
          <w:p w14:paraId="0CC5BC9B" w14:textId="77777777" w:rsidR="002E1BA3" w:rsidRDefault="0A4078C2" w:rsidP="0A4078C2">
            <w:pPr>
              <w:pStyle w:val="TF-CDIGO-FONTE"/>
            </w:pPr>
            <w:r>
              <w:t>17</w:t>
            </w:r>
          </w:p>
          <w:p w14:paraId="7B0E3892" w14:textId="6E3BF227" w:rsidR="0A4078C2" w:rsidRDefault="0A4078C2" w:rsidP="0A4078C2">
            <w:pPr>
              <w:pStyle w:val="TF-CDIGO-FONTE"/>
            </w:pPr>
            <w:r>
              <w:t>18</w:t>
            </w:r>
          </w:p>
        </w:tc>
        <w:tc>
          <w:tcPr>
            <w:tcW w:w="9067" w:type="dxa"/>
          </w:tcPr>
          <w:p w14:paraId="6245D148" w14:textId="70E65234" w:rsidR="56196DFE" w:rsidRDefault="56196DFE" w:rsidP="0A4078C2">
            <w:pPr>
              <w:pStyle w:val="TF-CDIGO-FONTE"/>
            </w:pPr>
            <w:r>
              <w:t>public void ShowSpriteAndDescription(string nomeSprite)</w:t>
            </w:r>
          </w:p>
          <w:p w14:paraId="5BDC791E" w14:textId="58458442" w:rsidR="56196DFE" w:rsidRDefault="56196DFE" w:rsidP="0A4078C2">
            <w:pPr>
              <w:pStyle w:val="TF-CDIGO-FONTE"/>
            </w:pPr>
            <w:r>
              <w:t xml:space="preserve">    {</w:t>
            </w:r>
          </w:p>
          <w:p w14:paraId="156D78E8" w14:textId="68E2C286" w:rsidR="56196DFE" w:rsidRDefault="56196DFE" w:rsidP="0A4078C2">
            <w:pPr>
              <w:pStyle w:val="TF-CDIGO-FONTE"/>
            </w:pPr>
            <w:r>
              <w:t xml:space="preserve">        for (int i = 0; i &lt; spriteDescricoes.Count; i++)</w:t>
            </w:r>
          </w:p>
          <w:p w14:paraId="6F64A5F4" w14:textId="1B64AEB1" w:rsidR="56196DFE" w:rsidRDefault="56196DFE" w:rsidP="0A4078C2">
            <w:pPr>
              <w:pStyle w:val="TF-CDIGO-FONTE"/>
            </w:pPr>
            <w:r>
              <w:t xml:space="preserve">        {</w:t>
            </w:r>
          </w:p>
          <w:p w14:paraId="5A07D182" w14:textId="344E05A4" w:rsidR="56196DFE" w:rsidRDefault="56196DFE" w:rsidP="0A4078C2">
            <w:pPr>
              <w:pStyle w:val="TF-CDIGO-FONTE"/>
            </w:pPr>
            <w:r>
              <w:t xml:space="preserve">            if (spriteDescricoes[i].nomeSprite == nomeSprite)</w:t>
            </w:r>
          </w:p>
          <w:p w14:paraId="5BC99B40" w14:textId="7B328071" w:rsidR="56196DFE" w:rsidRDefault="56196DFE" w:rsidP="0A4078C2">
            <w:pPr>
              <w:pStyle w:val="TF-CDIGO-FONTE"/>
            </w:pPr>
            <w:r>
              <w:t xml:space="preserve">            {</w:t>
            </w:r>
          </w:p>
          <w:p w14:paraId="45B0CB7A" w14:textId="564920FC" w:rsidR="56196DFE" w:rsidRDefault="56196DFE" w:rsidP="0A4078C2">
            <w:pPr>
              <w:pStyle w:val="TF-CDIGO-FONTE"/>
            </w:pPr>
            <w:r>
              <w:t xml:space="preserve">                currentIndex = i;</w:t>
            </w:r>
          </w:p>
          <w:p w14:paraId="20EBFC9D" w14:textId="155C224F" w:rsidR="56196DFE" w:rsidRDefault="56196DFE" w:rsidP="0A4078C2">
            <w:pPr>
              <w:pStyle w:val="TF-CDIGO-FONTE"/>
            </w:pPr>
            <w:r>
              <w:t xml:space="preserve">                spriteDisplay.sprite = spriteDescricoes[i].sprite;</w:t>
            </w:r>
          </w:p>
          <w:p w14:paraId="763BE03A" w14:textId="465EA06B" w:rsidR="56196DFE" w:rsidRPr="00A0568E" w:rsidRDefault="56196DFE" w:rsidP="0A4078C2">
            <w:pPr>
              <w:pStyle w:val="TF-CDIGO-FONTE"/>
              <w:rPr>
                <w:lang w:val="pt-BR"/>
                <w:rPrChange w:id="413" w:author="Dalton Solano dos Reis" w:date="2024-12-02T10:56:00Z" w16du:dateUtc="2024-12-02T13:56:00Z">
                  <w:rPr/>
                </w:rPrChange>
              </w:rPr>
            </w:pPr>
            <w:r>
              <w:t xml:space="preserve">                </w:t>
            </w:r>
            <w:r w:rsidRPr="00A0568E">
              <w:rPr>
                <w:lang w:val="pt-BR"/>
                <w:rPrChange w:id="414" w:author="Dalton Solano dos Reis" w:date="2024-12-02T10:56:00Z" w16du:dateUtc="2024-12-02T13:56:00Z">
                  <w:rPr/>
                </w:rPrChange>
              </w:rPr>
              <w:t>descricaoText.text = spriteDescricoes[i].descricao;</w:t>
            </w:r>
          </w:p>
          <w:p w14:paraId="7239B65C" w14:textId="3C2FC7D7" w:rsidR="56196DFE" w:rsidRPr="00A0568E" w:rsidRDefault="56196DFE" w:rsidP="0A4078C2">
            <w:pPr>
              <w:pStyle w:val="TF-CDIGO-FONTE"/>
              <w:rPr>
                <w:lang w:val="pt-BR"/>
                <w:rPrChange w:id="415" w:author="Dalton Solano dos Reis" w:date="2024-12-02T10:56:00Z" w16du:dateUtc="2024-12-02T13:56:00Z">
                  <w:rPr/>
                </w:rPrChange>
              </w:rPr>
            </w:pPr>
            <w:r w:rsidRPr="00A0568E">
              <w:rPr>
                <w:lang w:val="pt-BR"/>
                <w:rPrChange w:id="416" w:author="Dalton Solano dos Reis" w:date="2024-12-02T10:56:00Z" w16du:dateUtc="2024-12-02T13:56:00Z">
                  <w:rPr/>
                </w:rPrChange>
              </w:rPr>
              <w:t xml:space="preserve">                return;</w:t>
            </w:r>
          </w:p>
          <w:p w14:paraId="1DF6C7A7" w14:textId="0A403B53" w:rsidR="56196DFE" w:rsidRPr="00A0568E" w:rsidRDefault="56196DFE" w:rsidP="0A4078C2">
            <w:pPr>
              <w:pStyle w:val="TF-CDIGO-FONTE"/>
              <w:rPr>
                <w:lang w:val="pt-BR"/>
                <w:rPrChange w:id="417" w:author="Dalton Solano dos Reis" w:date="2024-12-02T10:56:00Z" w16du:dateUtc="2024-12-02T13:56:00Z">
                  <w:rPr/>
                </w:rPrChange>
              </w:rPr>
            </w:pPr>
            <w:r w:rsidRPr="00A0568E">
              <w:rPr>
                <w:lang w:val="pt-BR"/>
                <w:rPrChange w:id="418" w:author="Dalton Solano dos Reis" w:date="2024-12-02T10:56:00Z" w16du:dateUtc="2024-12-02T13:56:00Z">
                  <w:rPr/>
                </w:rPrChange>
              </w:rPr>
              <w:t xml:space="preserve">            }</w:t>
            </w:r>
          </w:p>
          <w:p w14:paraId="49CBA14D" w14:textId="2FF4C8D5" w:rsidR="56196DFE" w:rsidRPr="00A0568E" w:rsidRDefault="56196DFE" w:rsidP="0A4078C2">
            <w:pPr>
              <w:pStyle w:val="TF-CDIGO-FONTE"/>
              <w:rPr>
                <w:lang w:val="pt-BR"/>
                <w:rPrChange w:id="419" w:author="Dalton Solano dos Reis" w:date="2024-12-02T10:56:00Z" w16du:dateUtc="2024-12-02T13:56:00Z">
                  <w:rPr/>
                </w:rPrChange>
              </w:rPr>
            </w:pPr>
            <w:r w:rsidRPr="00A0568E">
              <w:rPr>
                <w:lang w:val="pt-BR"/>
                <w:rPrChange w:id="420" w:author="Dalton Solano dos Reis" w:date="2024-12-02T10:56:00Z" w16du:dateUtc="2024-12-02T13:56:00Z">
                  <w:rPr/>
                </w:rPrChange>
              </w:rPr>
              <w:t xml:space="preserve">        }</w:t>
            </w:r>
          </w:p>
          <w:p w14:paraId="70044BE4" w14:textId="67688540" w:rsidR="56196DFE" w:rsidRPr="00A0568E" w:rsidRDefault="56196DFE" w:rsidP="0A4078C2">
            <w:pPr>
              <w:pStyle w:val="TF-CDIGO-FONTE"/>
              <w:rPr>
                <w:lang w:val="pt-BR"/>
                <w:rPrChange w:id="421" w:author="Dalton Solano dos Reis" w:date="2024-12-02T10:56:00Z" w16du:dateUtc="2024-12-02T13:56:00Z">
                  <w:rPr/>
                </w:rPrChange>
              </w:rPr>
            </w:pPr>
            <w:r w:rsidRPr="00A0568E">
              <w:rPr>
                <w:lang w:val="pt-BR"/>
                <w:rPrChange w:id="422" w:author="Dalton Solano dos Reis" w:date="2024-12-02T10:56:00Z" w16du:dateUtc="2024-12-02T13:56:00Z">
                  <w:rPr/>
                </w:rPrChange>
              </w:rPr>
              <w:t xml:space="preserve"> </w:t>
            </w:r>
          </w:p>
          <w:p w14:paraId="27377D48" w14:textId="09F98124" w:rsidR="56196DFE" w:rsidRPr="00A0568E" w:rsidRDefault="56196DFE" w:rsidP="0A4078C2">
            <w:pPr>
              <w:pStyle w:val="TF-CDIGO-FONTE"/>
              <w:rPr>
                <w:lang w:val="pt-BR"/>
                <w:rPrChange w:id="423" w:author="Dalton Solano dos Reis" w:date="2024-12-02T10:56:00Z" w16du:dateUtc="2024-12-02T13:56:00Z">
                  <w:rPr/>
                </w:rPrChange>
              </w:rPr>
            </w:pPr>
            <w:r w:rsidRPr="00A0568E">
              <w:rPr>
                <w:lang w:val="pt-BR"/>
                <w:rPrChange w:id="424" w:author="Dalton Solano dos Reis" w:date="2024-12-02T10:56:00Z" w16du:dateUtc="2024-12-02T13:56:00Z">
                  <w:rPr/>
                </w:rPrChange>
              </w:rPr>
              <w:t xml:space="preserve">        // Caso não encontre, limpar o display</w:t>
            </w:r>
          </w:p>
          <w:p w14:paraId="2708BF74" w14:textId="48119BC5" w:rsidR="56196DFE" w:rsidRDefault="56196DFE" w:rsidP="0A4078C2">
            <w:pPr>
              <w:pStyle w:val="TF-CDIGO-FONTE"/>
            </w:pPr>
            <w:r w:rsidRPr="00A0568E">
              <w:rPr>
                <w:lang w:val="pt-BR"/>
                <w:rPrChange w:id="425" w:author="Dalton Solano dos Reis" w:date="2024-12-02T10:56:00Z" w16du:dateUtc="2024-12-02T13:56:00Z">
                  <w:rPr/>
                </w:rPrChange>
              </w:rPr>
              <w:t xml:space="preserve">        </w:t>
            </w:r>
            <w:r>
              <w:t>spriteDisplay.sprite = null;</w:t>
            </w:r>
          </w:p>
          <w:p w14:paraId="5615B5E0" w14:textId="4978F907" w:rsidR="56196DFE" w:rsidRDefault="56196DFE" w:rsidP="0A4078C2">
            <w:pPr>
              <w:pStyle w:val="TF-CDIGO-FONTE"/>
            </w:pPr>
            <w:r>
              <w:t xml:space="preserve">        descricaoText.text = "Sprite não encontrado!";</w:t>
            </w:r>
          </w:p>
          <w:p w14:paraId="7E38CE0F" w14:textId="427A7E2D" w:rsidR="56196DFE" w:rsidRDefault="56196DFE" w:rsidP="0A4078C2">
            <w:pPr>
              <w:pStyle w:val="TF-CDIGO-FONTE"/>
            </w:pPr>
            <w:r>
              <w:t xml:space="preserve">    }</w:t>
            </w:r>
          </w:p>
          <w:p w14:paraId="1806470D" w14:textId="58BA704D" w:rsidR="0A4078C2" w:rsidRDefault="0A4078C2" w:rsidP="0A4078C2">
            <w:pPr>
              <w:pStyle w:val="TF-CDIGO-FONTE"/>
            </w:pPr>
            <w:r>
              <w:t xml:space="preserve">    }</w:t>
            </w:r>
          </w:p>
        </w:tc>
      </w:tr>
    </w:tbl>
    <w:p w14:paraId="6C22D05A" w14:textId="18E1324B" w:rsidR="0A4078C2" w:rsidRDefault="79FC171E" w:rsidP="002E1BA3">
      <w:pPr>
        <w:pStyle w:val="TF-FONTE"/>
      </w:pPr>
      <w:r>
        <w:t>Fonte: Elaborado pela autora.</w:t>
      </w:r>
    </w:p>
    <w:p w14:paraId="6C8BC5E4" w14:textId="5A00F5E3" w:rsidR="00F03ED7" w:rsidRDefault="27837D90" w:rsidP="00175562">
      <w:pPr>
        <w:pStyle w:val="TF-TEXTO"/>
      </w:pPr>
      <w:r>
        <w:t xml:space="preserve">Na </w:t>
      </w:r>
      <w:ins w:id="426" w:author="Dalton Solano dos Reis" w:date="2024-12-02T13:56:00Z" w16du:dateUtc="2024-12-02T16:56:00Z">
        <w:r w:rsidR="004B45E3">
          <w:fldChar w:fldCharType="begin"/>
        </w:r>
        <w:r w:rsidR="004B45E3">
          <w:instrText xml:space="preserve"> REF _Ref184040184 \h </w:instrText>
        </w:r>
      </w:ins>
      <w:r w:rsidR="004B45E3">
        <w:fldChar w:fldCharType="separate"/>
      </w:r>
      <w:ins w:id="427" w:author="Dalton Solano dos Reis" w:date="2024-12-02T13:56:00Z" w16du:dateUtc="2024-12-02T16:56:00Z">
        <w:r w:rsidR="004B45E3">
          <w:t xml:space="preserve">Figura </w:t>
        </w:r>
        <w:r w:rsidR="004B45E3">
          <w:rPr>
            <w:noProof/>
          </w:rPr>
          <w:t>14</w:t>
        </w:r>
        <w:r w:rsidR="004B45E3">
          <w:fldChar w:fldCharType="end"/>
        </w:r>
        <w:r w:rsidR="004B45E3">
          <w:t xml:space="preserve"> </w:t>
        </w:r>
      </w:ins>
      <w:del w:id="428" w:author="Dalton Solano dos Reis" w:date="2024-12-02T13:56:00Z" w16du:dateUtc="2024-12-02T16:56:00Z">
        <w:r w:rsidDel="004B45E3">
          <w:delText>Figura 1</w:delText>
        </w:r>
        <w:r w:rsidR="00EB14BF" w:rsidDel="004B45E3">
          <w:delText>4</w:delText>
        </w:r>
        <w:r w:rsidDel="004B45E3">
          <w:delText xml:space="preserve"> </w:delText>
        </w:r>
      </w:del>
      <w:r>
        <w:t>pode-se observar</w:t>
      </w:r>
      <w:r w:rsidR="0C813F01">
        <w:t xml:space="preserve"> as imagens das telas implementadas no aplicativo</w:t>
      </w:r>
      <w:r w:rsidR="1E6247FA">
        <w:t xml:space="preserve">. Primeiramente a cena </w:t>
      </w:r>
      <w:r w:rsidR="1E6247FA" w:rsidRPr="0A4078C2">
        <w:rPr>
          <w:rStyle w:val="TF-COURIER9"/>
        </w:rPr>
        <w:t>Menu</w:t>
      </w:r>
      <w:r w:rsidR="1E6247FA">
        <w:t xml:space="preserve"> que é a tela inicial e tem os botões que acessam as demais funções. Logo após observa-se a cena </w:t>
      </w:r>
      <w:r w:rsidR="1E6247FA" w:rsidRPr="0A4078C2">
        <w:rPr>
          <w:rStyle w:val="TF-COURIER9"/>
        </w:rPr>
        <w:t>Funções</w:t>
      </w:r>
      <w:r w:rsidR="1077F7F4" w:rsidRPr="0A4078C2">
        <w:rPr>
          <w:rStyle w:val="TF-COURIER9"/>
        </w:rPr>
        <w:t xml:space="preserve"> </w:t>
      </w:r>
      <w:r w:rsidR="1077F7F4">
        <w:t xml:space="preserve">onde os usuários podem obter informações sobre cada órgão e associar a sua imagem. </w:t>
      </w:r>
      <w:r w:rsidR="1E6247FA">
        <w:t xml:space="preserve"> </w:t>
      </w:r>
      <w:r w:rsidR="3583C955">
        <w:t>P</w:t>
      </w:r>
      <w:r w:rsidR="1E6247FA">
        <w:t>or fim</w:t>
      </w:r>
      <w:r w:rsidR="2A9B0A2A">
        <w:t>, pode-se observar</w:t>
      </w:r>
      <w:r w:rsidR="1E6247FA">
        <w:t xml:space="preserve"> </w:t>
      </w:r>
      <w:r w:rsidR="042340DF">
        <w:t xml:space="preserve">dois exemplos de perguntas geradas na câmera de </w:t>
      </w:r>
      <w:del w:id="429" w:author="Dalton Solano dos Reis" w:date="2024-12-02T12:42:00Z" w16du:dateUtc="2024-12-02T15:42:00Z">
        <w:r w:rsidR="042340DF" w:rsidDel="00CD2573">
          <w:delText xml:space="preserve">realidade </w:delText>
        </w:r>
      </w:del>
      <w:ins w:id="430" w:author="Dalton Solano dos Reis" w:date="2024-12-02T12:42:00Z" w16du:dateUtc="2024-12-02T15:42:00Z">
        <w:r w:rsidR="00CD2573">
          <w:t>R</w:t>
        </w:r>
        <w:r w:rsidR="00CD2573">
          <w:t xml:space="preserve">ealidade </w:t>
        </w:r>
      </w:ins>
      <w:del w:id="431" w:author="Dalton Solano dos Reis" w:date="2024-12-02T12:42:00Z" w16du:dateUtc="2024-12-02T15:42:00Z">
        <w:r w:rsidR="042340DF" w:rsidDel="00CD2573">
          <w:delText xml:space="preserve">aumentada </w:delText>
        </w:r>
      </w:del>
      <w:ins w:id="432" w:author="Dalton Solano dos Reis" w:date="2024-12-02T12:42:00Z" w16du:dateUtc="2024-12-02T15:42:00Z">
        <w:r w:rsidR="00CD2573">
          <w:t>A</w:t>
        </w:r>
        <w:r w:rsidR="00CD2573">
          <w:t xml:space="preserve">umentada </w:t>
        </w:r>
      </w:ins>
      <w:r w:rsidR="042340DF">
        <w:t>com os respectivos órgãos reconhecidos.</w:t>
      </w:r>
    </w:p>
    <w:p w14:paraId="1AE8A077" w14:textId="79421232" w:rsidR="006A45B5" w:rsidRDefault="004B45E3" w:rsidP="004B45E3">
      <w:pPr>
        <w:pStyle w:val="TF-LEGENDA"/>
        <w:pPrChange w:id="433" w:author="Dalton Solano dos Reis" w:date="2024-12-02T13:55:00Z" w16du:dateUtc="2024-12-02T16:55:00Z">
          <w:pPr>
            <w:pStyle w:val="TF-FIGURA"/>
          </w:pPr>
        </w:pPrChange>
      </w:pPr>
      <w:bookmarkStart w:id="434" w:name="_Ref184040184"/>
      <w:ins w:id="435" w:author="Dalton Solano dos Reis" w:date="2024-12-02T13:55:00Z" w16du:dateUtc="2024-12-02T16:55:00Z">
        <w:r>
          <w:lastRenderedPageBreak/>
          <w:t xml:space="preserve">Figura </w:t>
        </w:r>
        <w:r>
          <w:fldChar w:fldCharType="begin"/>
        </w:r>
        <w:r>
          <w:instrText xml:space="preserve"> SEQ Figura \* ARABIC </w:instrText>
        </w:r>
      </w:ins>
      <w:r>
        <w:fldChar w:fldCharType="separate"/>
      </w:r>
      <w:ins w:id="436" w:author="Dalton Solano dos Reis" w:date="2024-12-02T13:57:00Z" w16du:dateUtc="2024-12-02T16:57:00Z">
        <w:r>
          <w:rPr>
            <w:noProof/>
          </w:rPr>
          <w:t>14</w:t>
        </w:r>
      </w:ins>
      <w:ins w:id="437" w:author="Dalton Solano dos Reis" w:date="2024-12-02T13:55:00Z" w16du:dateUtc="2024-12-02T16:55:00Z">
        <w:r>
          <w:fldChar w:fldCharType="end"/>
        </w:r>
      </w:ins>
      <w:bookmarkEnd w:id="434"/>
      <w:del w:id="438" w:author="Dalton Solano dos Reis" w:date="2024-12-02T13:55:00Z" w16du:dateUtc="2024-12-02T16:55:00Z">
        <w:r w:rsidR="0C904099" w:rsidDel="004B45E3">
          <w:delText xml:space="preserve">Figura </w:delText>
        </w:r>
        <w:r w:rsidR="0FB73CE8" w:rsidDel="004B45E3">
          <w:delText>1</w:delText>
        </w:r>
        <w:r w:rsidR="3D6EB6C4" w:rsidDel="004B45E3">
          <w:delText>4</w:delText>
        </w:r>
        <w:r w:rsidR="0C904099" w:rsidDel="004B45E3">
          <w:delText xml:space="preserve"> </w:delText>
        </w:r>
        <w:r w:rsidR="31882D0B" w:rsidDel="004B45E3">
          <w:delText>-</w:delText>
        </w:r>
        <w:r w:rsidR="0C904099" w:rsidDel="004B45E3">
          <w:delText xml:space="preserve"> </w:delText>
        </w:r>
      </w:del>
      <w:ins w:id="439" w:author="Dalton Solano dos Reis" w:date="2024-12-02T13:55:00Z" w16du:dateUtc="2024-12-02T16:55:00Z">
        <w:r>
          <w:t xml:space="preserve"> - </w:t>
        </w:r>
      </w:ins>
      <w:r w:rsidR="0C904099">
        <w:t xml:space="preserve">Tela Menu, Tela Funções e Tela </w:t>
      </w:r>
      <w:r w:rsidR="10FA6789">
        <w:t>Jogo</w:t>
      </w:r>
    </w:p>
    <w:p w14:paraId="7728E031" w14:textId="35077598" w:rsidR="049FDD0A" w:rsidRDefault="049FDD0A" w:rsidP="0A4078C2">
      <w:pPr>
        <w:pStyle w:val="TF-FIGURA"/>
      </w:pPr>
      <w:r>
        <w:rPr>
          <w:noProof/>
        </w:rPr>
        <w:drawing>
          <wp:inline distT="0" distB="0" distL="0" distR="0" wp14:anchorId="7B0A2C1E" wp14:editId="00754F48">
            <wp:extent cx="5848649" cy="2546481"/>
            <wp:effectExtent l="0" t="0" r="0" b="0"/>
            <wp:docPr id="816992296" name="Imagem 816992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5848649" cy="2546481"/>
                    </a:xfrm>
                    <a:prstGeom prst="rect">
                      <a:avLst/>
                    </a:prstGeom>
                  </pic:spPr>
                </pic:pic>
              </a:graphicData>
            </a:graphic>
          </wp:inline>
        </w:drawing>
      </w:r>
    </w:p>
    <w:p w14:paraId="0B83A884" w14:textId="48EF00D8" w:rsidR="006A45B5" w:rsidRDefault="006A45B5" w:rsidP="00464D41">
      <w:pPr>
        <w:pStyle w:val="TF-FONTE"/>
      </w:pPr>
      <w:r>
        <w:t xml:space="preserve">Fonte: </w:t>
      </w:r>
      <w:r w:rsidRPr="00464D41">
        <w:t>Elaborado</w:t>
      </w:r>
      <w:r>
        <w:t xml:space="preserve"> pelo autor.</w:t>
      </w:r>
    </w:p>
    <w:p w14:paraId="53243C1C" w14:textId="77777777" w:rsidR="00F255FC" w:rsidRDefault="279FF164" w:rsidP="0A4078C2">
      <w:pPr>
        <w:pStyle w:val="Ttulo1"/>
      </w:pPr>
      <w:bookmarkStart w:id="440" w:name="_Toc511928438"/>
      <w:bookmarkStart w:id="441" w:name="_Toc54164920"/>
      <w:bookmarkStart w:id="442" w:name="_Toc54165674"/>
      <w:bookmarkStart w:id="443" w:name="_Toc54169332"/>
      <w:bookmarkStart w:id="444" w:name="_Toc96347438"/>
      <w:bookmarkStart w:id="445" w:name="_Toc96357722"/>
      <w:bookmarkStart w:id="446" w:name="_Toc96491865"/>
      <w:r>
        <w:t>RESULTADOS</w:t>
      </w:r>
      <w:bookmarkEnd w:id="440"/>
      <w:r>
        <w:t xml:space="preserve"> </w:t>
      </w:r>
      <w:bookmarkEnd w:id="441"/>
      <w:bookmarkEnd w:id="442"/>
      <w:bookmarkEnd w:id="443"/>
      <w:bookmarkEnd w:id="444"/>
      <w:bookmarkEnd w:id="445"/>
      <w:bookmarkEnd w:id="446"/>
    </w:p>
    <w:p w14:paraId="710CB3B7" w14:textId="46E671DF" w:rsidR="00CD3360" w:rsidRPr="00CD3360" w:rsidRDefault="00CD3360" w:rsidP="00D66D30">
      <w:pPr>
        <w:pStyle w:val="TF-TEXTO"/>
        <w:rPr>
          <w:b/>
          <w:caps/>
          <w:color w:val="FF0000"/>
          <w:kern w:val="28"/>
        </w:rPr>
      </w:pPr>
      <w:bookmarkStart w:id="447" w:name="_Toc54164921"/>
      <w:bookmarkStart w:id="448" w:name="_Toc54165675"/>
      <w:bookmarkStart w:id="449" w:name="_Toc54169333"/>
      <w:bookmarkStart w:id="450" w:name="_Toc96347439"/>
      <w:bookmarkStart w:id="451" w:name="_Toc96357723"/>
      <w:bookmarkStart w:id="452" w:name="_Toc96491866"/>
      <w:bookmarkStart w:id="453" w:name="_Toc511928439"/>
      <w:r>
        <w:rPr>
          <w:b/>
          <w:caps/>
          <w:color w:val="FF0000"/>
        </w:rPr>
        <w:tab/>
      </w:r>
      <w:r w:rsidRPr="00CD3360">
        <w:t>Nesta seção serão apresentados os testes de funcionalidades, testes com o especialista, testes com os alunos d</w:t>
      </w:r>
      <w:r w:rsidR="00725B37">
        <w:t>e escolas</w:t>
      </w:r>
      <w:r w:rsidRPr="00CD3360">
        <w:t xml:space="preserve"> e a comparação com os correlatos. </w:t>
      </w:r>
    </w:p>
    <w:p w14:paraId="0D8ED1DE" w14:textId="172BB058" w:rsidR="00CD3360" w:rsidRDefault="0FFECB8F" w:rsidP="0A4078C2">
      <w:pPr>
        <w:pStyle w:val="Ttulo2"/>
        <w:rPr>
          <w:b/>
          <w:bCs/>
        </w:rPr>
      </w:pPr>
      <w:r>
        <w:t xml:space="preserve">       </w:t>
      </w:r>
      <w:r w:rsidR="12537BA3">
        <w:t>4.1</w:t>
      </w:r>
      <w:r w:rsidR="0857CCF7">
        <w:t xml:space="preserve"> </w:t>
      </w:r>
      <w:r w:rsidR="4B25128C">
        <w:t xml:space="preserve">TESTES DE FUNCIONALIDADES </w:t>
      </w:r>
    </w:p>
    <w:p w14:paraId="218C8641" w14:textId="336E4462" w:rsidR="00725B37" w:rsidRDefault="00CD3360" w:rsidP="00D66D30">
      <w:pPr>
        <w:pStyle w:val="TF-TEXTO"/>
      </w:pPr>
      <w:r>
        <w:rPr>
          <w:color w:val="FF0000"/>
        </w:rPr>
        <w:tab/>
      </w:r>
      <w:r w:rsidR="002E1BA3" w:rsidRPr="002E1BA3">
        <w:t xml:space="preserve">Com o intuito de testar as funcionalidades do aplicativo, a autora gerou um arquivo com o aplicativo e realizou os testes na plataforma Android. Não foram testados no dispositivo iOS devido à falta dos equipamentos necessários para realizá-los. Os testes consistiam em avaliar se as funcionalidades estavam respondendo de maneira correta, verificar se houve algum erro de execução, avaliar a usabilidade da interface, verificar se a câmera estava funcionando corretamente e se conseguiu ler os marcadores de maneira satisfatória. Para testar o aplicativo foi gerado um APK no Unity e colocado primeiramente em um celular de teste. Os testes iniciais de funcionalidade foram realizados no dispositivo Xiaomi 8Mi Lite. Foi adicionado o aplicativo no celular. Ao abrir o aplicativo ele mostrou a tela de </w:t>
      </w:r>
      <w:r w:rsidR="002E1BA3" w:rsidRPr="00CD2573">
        <w:rPr>
          <w:rStyle w:val="TF-COURIER9"/>
          <w:rPrChange w:id="454" w:author="Dalton Solano dos Reis" w:date="2024-12-02T12:46:00Z" w16du:dateUtc="2024-12-02T15:46:00Z">
            <w:rPr/>
          </w:rPrChange>
        </w:rPr>
        <w:t>Menu</w:t>
      </w:r>
      <w:r w:rsidR="002E1BA3" w:rsidRPr="002E1BA3">
        <w:t xml:space="preserve"> e ao clicar nos botões todas as funções foram exibidas com sucesso. Ao clicar em </w:t>
      </w:r>
      <w:r w:rsidR="002E1BA3" w:rsidRPr="00CD2573">
        <w:rPr>
          <w:rStyle w:val="TF-COURIER9"/>
          <w:rPrChange w:id="455" w:author="Dalton Solano dos Reis" w:date="2024-12-02T12:46:00Z" w16du:dateUtc="2024-12-02T15:46:00Z">
            <w:rPr/>
          </w:rPrChange>
        </w:rPr>
        <w:t>Jogar</w:t>
      </w:r>
      <w:r w:rsidR="002E1BA3" w:rsidRPr="002E1BA3">
        <w:t xml:space="preserve">, a câmera reconheceu os marcadores e apresentou os objetos 3D. A função de </w:t>
      </w:r>
      <w:del w:id="456" w:author="Dalton Solano dos Reis" w:date="2024-12-02T12:46:00Z" w16du:dateUtc="2024-12-02T15:46:00Z">
        <w:r w:rsidR="002E1BA3" w:rsidRPr="00CD2573" w:rsidDel="00CD2573">
          <w:rPr>
            <w:rStyle w:val="TF-COURIER9"/>
            <w:rPrChange w:id="457" w:author="Dalton Solano dos Reis" w:date="2024-12-02T12:46:00Z" w16du:dateUtc="2024-12-02T15:46:00Z">
              <w:rPr/>
            </w:rPrChange>
          </w:rPr>
          <w:delText xml:space="preserve">score </w:delText>
        </w:r>
      </w:del>
      <w:ins w:id="458" w:author="Dalton Solano dos Reis" w:date="2024-12-02T12:46:00Z" w16du:dateUtc="2024-12-02T15:46:00Z">
        <w:r w:rsidR="00CD2573" w:rsidRPr="00CD2573">
          <w:rPr>
            <w:rStyle w:val="TF-COURIER9"/>
            <w:rPrChange w:id="459" w:author="Dalton Solano dos Reis" w:date="2024-12-02T12:46:00Z" w16du:dateUtc="2024-12-02T15:46:00Z">
              <w:rPr/>
            </w:rPrChange>
          </w:rPr>
          <w:t>S</w:t>
        </w:r>
        <w:r w:rsidR="00CD2573" w:rsidRPr="00CD2573">
          <w:rPr>
            <w:rStyle w:val="TF-COURIER9"/>
            <w:rPrChange w:id="460" w:author="Dalton Solano dos Reis" w:date="2024-12-02T12:46:00Z" w16du:dateUtc="2024-12-02T15:46:00Z">
              <w:rPr/>
            </w:rPrChange>
          </w:rPr>
          <w:t>core</w:t>
        </w:r>
        <w:r w:rsidR="00CD2573" w:rsidRPr="002E1BA3">
          <w:t xml:space="preserve"> </w:t>
        </w:r>
      </w:ins>
      <w:r w:rsidR="002E1BA3" w:rsidRPr="002E1BA3">
        <w:t xml:space="preserve">foi computada e ao final do jogo apresentou a tela de </w:t>
      </w:r>
      <w:del w:id="461" w:author="Dalton Solano dos Reis" w:date="2024-12-02T12:46:00Z" w16du:dateUtc="2024-12-02T15:46:00Z">
        <w:r w:rsidR="002E1BA3" w:rsidRPr="00CD2573" w:rsidDel="00CD2573">
          <w:rPr>
            <w:rStyle w:val="TF-COURIER9"/>
            <w:rPrChange w:id="462" w:author="Dalton Solano dos Reis" w:date="2024-12-02T12:46:00Z" w16du:dateUtc="2024-12-02T15:46:00Z">
              <w:rPr/>
            </w:rPrChange>
          </w:rPr>
          <w:delText xml:space="preserve">game </w:delText>
        </w:r>
      </w:del>
      <w:ins w:id="463" w:author="Dalton Solano dos Reis" w:date="2024-12-02T12:46:00Z" w16du:dateUtc="2024-12-02T15:46:00Z">
        <w:r w:rsidR="00CD2573" w:rsidRPr="00CD2573">
          <w:rPr>
            <w:rStyle w:val="TF-COURIER9"/>
            <w:rPrChange w:id="464" w:author="Dalton Solano dos Reis" w:date="2024-12-02T12:46:00Z" w16du:dateUtc="2024-12-02T15:46:00Z">
              <w:rPr/>
            </w:rPrChange>
          </w:rPr>
          <w:t>G</w:t>
        </w:r>
        <w:r w:rsidR="00CD2573" w:rsidRPr="00CD2573">
          <w:rPr>
            <w:rStyle w:val="TF-COURIER9"/>
            <w:rPrChange w:id="465" w:author="Dalton Solano dos Reis" w:date="2024-12-02T12:46:00Z" w16du:dateUtc="2024-12-02T15:46:00Z">
              <w:rPr/>
            </w:rPrChange>
          </w:rPr>
          <w:t xml:space="preserve">ame </w:t>
        </w:r>
      </w:ins>
      <w:del w:id="466" w:author="Dalton Solano dos Reis" w:date="2024-12-02T12:46:00Z" w16du:dateUtc="2024-12-02T15:46:00Z">
        <w:r w:rsidR="002E1BA3" w:rsidRPr="00CD2573" w:rsidDel="00CD2573">
          <w:rPr>
            <w:rStyle w:val="TF-COURIER9"/>
            <w:rPrChange w:id="467" w:author="Dalton Solano dos Reis" w:date="2024-12-02T12:46:00Z" w16du:dateUtc="2024-12-02T15:46:00Z">
              <w:rPr/>
            </w:rPrChange>
          </w:rPr>
          <w:delText xml:space="preserve">over </w:delText>
        </w:r>
      </w:del>
      <w:ins w:id="468" w:author="Dalton Solano dos Reis" w:date="2024-12-02T12:46:00Z" w16du:dateUtc="2024-12-02T15:46:00Z">
        <w:r w:rsidR="00CD2573" w:rsidRPr="00CD2573">
          <w:rPr>
            <w:rStyle w:val="TF-COURIER9"/>
            <w:rPrChange w:id="469" w:author="Dalton Solano dos Reis" w:date="2024-12-02T12:46:00Z" w16du:dateUtc="2024-12-02T15:46:00Z">
              <w:rPr/>
            </w:rPrChange>
          </w:rPr>
          <w:t>O</w:t>
        </w:r>
        <w:r w:rsidR="00CD2573" w:rsidRPr="00CD2573">
          <w:rPr>
            <w:rStyle w:val="TF-COURIER9"/>
            <w:rPrChange w:id="470" w:author="Dalton Solano dos Reis" w:date="2024-12-02T12:46:00Z" w16du:dateUtc="2024-12-02T15:46:00Z">
              <w:rPr/>
            </w:rPrChange>
          </w:rPr>
          <w:t>ver</w:t>
        </w:r>
        <w:r w:rsidR="00CD2573" w:rsidRPr="002E1BA3">
          <w:t xml:space="preserve"> </w:t>
        </w:r>
      </w:ins>
      <w:r w:rsidR="002E1BA3" w:rsidRPr="002E1BA3">
        <w:t>corretamente. Ao clicar no botão funções, apresentou as respectivas imagens e funções de cada órgão. Com isso, após os primeiros testes, as funções atenderam às expectativas, porém foi necessário fazer alguns ajustes na interface relacionado ao posicionamento de botões e leitura de marcadores. </w:t>
      </w:r>
    </w:p>
    <w:p w14:paraId="5268F9F9" w14:textId="6C7F0AF8" w:rsidR="00725B37" w:rsidRDefault="0FA83A6D" w:rsidP="0A4078C2">
      <w:pPr>
        <w:pStyle w:val="Ttulo2"/>
      </w:pPr>
      <w:r>
        <w:t xml:space="preserve">       </w:t>
      </w:r>
      <w:r w:rsidR="7394F3BF">
        <w:t>4.2</w:t>
      </w:r>
      <w:r w:rsidR="58684609">
        <w:t xml:space="preserve"> </w:t>
      </w:r>
      <w:r w:rsidR="4B25128C">
        <w:t xml:space="preserve">TESTES COM ALUNOS </w:t>
      </w:r>
    </w:p>
    <w:p w14:paraId="4A3D7A13" w14:textId="4F675D40" w:rsidR="00CA66F2" w:rsidRDefault="4B25128C" w:rsidP="00CA66F2">
      <w:pPr>
        <w:pStyle w:val="TF-TEXTO"/>
      </w:pPr>
      <w:r>
        <w:t xml:space="preserve">Visando validar a efetividade do uso do jogo como uma ferramenta para apoiar </w:t>
      </w:r>
      <w:r w:rsidR="53EB07F4">
        <w:t>o estudo de anatomia humana</w:t>
      </w:r>
      <w:r>
        <w:t>, foram elaborados testes com</w:t>
      </w:r>
      <w:r w:rsidR="62712AC0">
        <w:t xml:space="preserve"> 12</w:t>
      </w:r>
      <w:r>
        <w:t xml:space="preserve"> </w:t>
      </w:r>
      <w:r w:rsidR="62712AC0">
        <w:t>alunos da comunidade de Blumenau/SC com a faixa etária de 17 a 26 anos</w:t>
      </w:r>
      <w:r w:rsidR="71558C03">
        <w:t xml:space="preserve"> no dia 24 de novembro de 2024</w:t>
      </w:r>
      <w:r w:rsidR="62712AC0">
        <w:t>.</w:t>
      </w:r>
      <w:r>
        <w:t xml:space="preserve"> Os testes ocorreram durante </w:t>
      </w:r>
      <w:r w:rsidR="53EB07F4">
        <w:t xml:space="preserve">um evento </w:t>
      </w:r>
      <w:r w:rsidR="48E9DFAD">
        <w:t xml:space="preserve">de </w:t>
      </w:r>
      <w:del w:id="471" w:author="Dalton Solano dos Reis" w:date="2024-12-02T12:47:00Z" w16du:dateUtc="2024-12-02T15:47:00Z">
        <w:r w:rsidR="48E9DFAD" w:rsidRPr="0A4078C2" w:rsidDel="00064770">
          <w:rPr>
            <w:i/>
            <w:iCs/>
          </w:rPr>
          <w:delText>games</w:delText>
        </w:r>
        <w:r w:rsidR="53EB07F4" w:rsidRPr="0A4078C2" w:rsidDel="00064770">
          <w:rPr>
            <w:i/>
            <w:iCs/>
          </w:rPr>
          <w:delText xml:space="preserve"> </w:delText>
        </w:r>
      </w:del>
      <w:ins w:id="472" w:author="Dalton Solano dos Reis" w:date="2024-12-02T12:47:00Z" w16du:dateUtc="2024-12-02T15:47:00Z">
        <w:r w:rsidR="00064770">
          <w:rPr>
            <w:i/>
            <w:iCs/>
          </w:rPr>
          <w:t>G</w:t>
        </w:r>
        <w:r w:rsidR="00064770" w:rsidRPr="0A4078C2">
          <w:rPr>
            <w:i/>
            <w:iCs/>
          </w:rPr>
          <w:t xml:space="preserve">ames </w:t>
        </w:r>
      </w:ins>
      <w:r w:rsidR="10AE409A" w:rsidRPr="0A4078C2">
        <w:t>chamado Unifique</w:t>
      </w:r>
      <w:r w:rsidR="10AE409A" w:rsidRPr="0A4078C2">
        <w:rPr>
          <w:i/>
          <w:iCs/>
        </w:rPr>
        <w:t xml:space="preserve"> </w:t>
      </w:r>
      <w:r w:rsidR="53EB07F4">
        <w:t>desenvolvido pel</w:t>
      </w:r>
      <w:ins w:id="473" w:author="Dalton Solano dos Reis" w:date="2024-12-02T12:48:00Z" w16du:dateUtc="2024-12-02T15:48:00Z">
        <w:r w:rsidR="00064770">
          <w:t>o Labo</w:t>
        </w:r>
      </w:ins>
      <w:ins w:id="474" w:author="Dalton Solano dos Reis" w:date="2024-12-02T12:49:00Z" w16du:dateUtc="2024-12-02T15:49:00Z">
        <w:r w:rsidR="00064770">
          <w:t>r</w:t>
        </w:r>
      </w:ins>
      <w:ins w:id="475" w:author="Dalton Solano dos Reis" w:date="2024-12-02T12:48:00Z" w16du:dateUtc="2024-12-02T15:48:00Z">
        <w:r w:rsidR="00064770">
          <w:t>a</w:t>
        </w:r>
      </w:ins>
      <w:ins w:id="476" w:author="Dalton Solano dos Reis" w:date="2024-12-02T12:49:00Z" w16du:dateUtc="2024-12-02T15:49:00Z">
        <w:r w:rsidR="00064770">
          <w:t>t</w:t>
        </w:r>
      </w:ins>
      <w:ins w:id="477" w:author="Dalton Solano dos Reis" w:date="2024-12-02T12:48:00Z" w16du:dateUtc="2024-12-02T15:48:00Z">
        <w:r w:rsidR="00064770">
          <w:t xml:space="preserve">ório de </w:t>
        </w:r>
      </w:ins>
      <w:ins w:id="478" w:author="Dalton Solano dos Reis" w:date="2024-12-02T12:49:00Z" w16du:dateUtc="2024-12-02T15:49:00Z">
        <w:r w:rsidR="00064770">
          <w:t>Desenvolvi</w:t>
        </w:r>
      </w:ins>
      <w:ins w:id="479" w:author="Dalton Solano dos Reis" w:date="2024-12-02T12:50:00Z" w16du:dateUtc="2024-12-02T15:50:00Z">
        <w:r w:rsidR="00064770">
          <w:t>mento e</w:t>
        </w:r>
      </w:ins>
      <w:ins w:id="480" w:author="Dalton Solano dos Reis" w:date="2024-12-02T12:49:00Z" w16du:dateUtc="2024-12-02T15:49:00Z">
        <w:r w:rsidR="00064770">
          <w:t xml:space="preserve"> </w:t>
        </w:r>
      </w:ins>
      <w:ins w:id="481" w:author="Dalton Solano dos Reis" w:date="2024-12-02T12:48:00Z" w16du:dateUtc="2024-12-02T15:48:00Z">
        <w:r w:rsidR="00064770">
          <w:t>Transferência de Tecn</w:t>
        </w:r>
      </w:ins>
      <w:ins w:id="482" w:author="Dalton Solano dos Reis" w:date="2024-12-02T12:49:00Z" w16du:dateUtc="2024-12-02T15:49:00Z">
        <w:r w:rsidR="00064770">
          <w:t xml:space="preserve">ologia </w:t>
        </w:r>
      </w:ins>
      <w:ins w:id="483" w:author="Dalton Solano dos Reis" w:date="2024-12-02T12:50:00Z" w16du:dateUtc="2024-12-02T15:50:00Z">
        <w:r w:rsidR="00064770">
          <w:t xml:space="preserve">(LDTT) </w:t>
        </w:r>
      </w:ins>
      <w:ins w:id="484" w:author="Dalton Solano dos Reis" w:date="2024-12-02T12:49:00Z" w16du:dateUtc="2024-12-02T15:49:00Z">
        <w:r w:rsidR="00064770">
          <w:t>d</w:t>
        </w:r>
      </w:ins>
      <w:r w:rsidR="53EB07F4">
        <w:t>a Fundação Universidade Regional de Blumenau</w:t>
      </w:r>
      <w:r w:rsidR="3F458BD7">
        <w:t xml:space="preserve"> </w:t>
      </w:r>
      <w:ins w:id="485" w:author="Dalton Solano dos Reis" w:date="2024-12-02T12:48:00Z" w16du:dateUtc="2024-12-02T15:48:00Z">
        <w:r w:rsidR="00064770">
          <w:t xml:space="preserve">(FURB) </w:t>
        </w:r>
      </w:ins>
      <w:r w:rsidR="3F458BD7">
        <w:t>em conjunto com a empresa Unifique</w:t>
      </w:r>
      <w:r>
        <w:t xml:space="preserve">. Foi utilizado o </w:t>
      </w:r>
      <w:r w:rsidR="62712AC0">
        <w:t>tablet</w:t>
      </w:r>
      <w:r>
        <w:t xml:space="preserve"> </w:t>
      </w:r>
      <w:r w:rsidR="53EB07F4">
        <w:t xml:space="preserve">do </w:t>
      </w:r>
      <w:del w:id="486" w:author="Dalton Solano dos Reis" w:date="2024-12-02T12:50:00Z" w16du:dateUtc="2024-12-02T15:50:00Z">
        <w:r w:rsidR="53EB07F4" w:rsidDel="00064770">
          <w:delText xml:space="preserve">laboratório de robótica </w:delText>
        </w:r>
      </w:del>
      <w:ins w:id="487" w:author="Dalton Solano dos Reis" w:date="2024-12-02T12:50:00Z" w16du:dateUtc="2024-12-02T15:50:00Z">
        <w:r w:rsidR="00064770">
          <w:t xml:space="preserve">LDTT </w:t>
        </w:r>
      </w:ins>
      <w:r w:rsidR="53EB07F4">
        <w:t>para os alunos realizarem os testes</w:t>
      </w:r>
      <w:r>
        <w:t>.</w:t>
      </w:r>
      <w:r w:rsidR="62712AC0">
        <w:t xml:space="preserve"> O roteiro utilizado para os testes pode ser observado no </w:t>
      </w:r>
      <w:ins w:id="488" w:author="Dalton Solano dos Reis" w:date="2024-12-02T14:00:00Z" w16du:dateUtc="2024-12-02T17:00:00Z">
        <w:r w:rsidR="004B45E3">
          <w:fldChar w:fldCharType="begin"/>
        </w:r>
        <w:r w:rsidR="004B45E3">
          <w:instrText xml:space="preserve"> REF _Ref184040465 \h </w:instrText>
        </w:r>
      </w:ins>
      <w:r w:rsidR="004B45E3">
        <w:fldChar w:fldCharType="separate"/>
      </w:r>
      <w:ins w:id="489" w:author="Dalton Solano dos Reis" w:date="2024-12-02T14:00:00Z" w16du:dateUtc="2024-12-02T17:00:00Z">
        <w:r w:rsidR="004B45E3">
          <w:t xml:space="preserve">Quadro </w:t>
        </w:r>
        <w:r w:rsidR="004B45E3">
          <w:rPr>
            <w:noProof/>
          </w:rPr>
          <w:t>7</w:t>
        </w:r>
        <w:r w:rsidR="004B45E3">
          <w:fldChar w:fldCharType="end"/>
        </w:r>
      </w:ins>
      <w:del w:id="490" w:author="Dalton Solano dos Reis" w:date="2024-12-02T14:00:00Z" w16du:dateUtc="2024-12-02T17:00:00Z">
        <w:r w:rsidR="56A1DEBE" w:rsidDel="004B45E3">
          <w:delText>Q</w:delText>
        </w:r>
        <w:r w:rsidR="62712AC0" w:rsidDel="004B45E3">
          <w:delText xml:space="preserve">uadro </w:delText>
        </w:r>
        <w:r w:rsidR="761F3C45" w:rsidDel="004B45E3">
          <w:delText>7</w:delText>
        </w:r>
      </w:del>
      <w:r w:rsidR="62712AC0">
        <w:t>.</w:t>
      </w:r>
    </w:p>
    <w:p w14:paraId="372658ED" w14:textId="200EADBD" w:rsidR="00CA66F2" w:rsidRDefault="004B45E3" w:rsidP="004B45E3">
      <w:pPr>
        <w:pStyle w:val="TF-LEGENDA"/>
        <w:pPrChange w:id="491" w:author="Dalton Solano dos Reis" w:date="2024-12-02T14:00:00Z" w16du:dateUtc="2024-12-02T17:00:00Z">
          <w:pPr>
            <w:pStyle w:val="TF-FIGURA"/>
          </w:pPr>
        </w:pPrChange>
      </w:pPr>
      <w:bookmarkStart w:id="492" w:name="_Ref184040465"/>
      <w:ins w:id="493" w:author="Dalton Solano dos Reis" w:date="2024-12-02T14:00:00Z" w16du:dateUtc="2024-12-02T17:00:00Z">
        <w:r>
          <w:t xml:space="preserve">Quadro </w:t>
        </w:r>
        <w:r>
          <w:fldChar w:fldCharType="begin"/>
        </w:r>
        <w:r>
          <w:instrText xml:space="preserve"> SEQ Quadro \* ARABIC </w:instrText>
        </w:r>
      </w:ins>
      <w:r>
        <w:fldChar w:fldCharType="separate"/>
      </w:r>
      <w:ins w:id="494" w:author="Dalton Solano dos Reis" w:date="2024-12-02T14:01:00Z" w16du:dateUtc="2024-12-02T17:01:00Z">
        <w:r>
          <w:rPr>
            <w:noProof/>
          </w:rPr>
          <w:t>7</w:t>
        </w:r>
      </w:ins>
      <w:ins w:id="495" w:author="Dalton Solano dos Reis" w:date="2024-12-02T14:00:00Z" w16du:dateUtc="2024-12-02T17:00:00Z">
        <w:r>
          <w:fldChar w:fldCharType="end"/>
        </w:r>
      </w:ins>
      <w:bookmarkEnd w:id="492"/>
      <w:del w:id="496" w:author="Dalton Solano dos Reis" w:date="2024-12-02T14:00:00Z" w16du:dateUtc="2024-12-02T17:00:00Z">
        <w:r w:rsidR="53EB07F4" w:rsidDel="004B45E3">
          <w:delText xml:space="preserve">Quadro </w:delText>
        </w:r>
        <w:r w:rsidR="7DEC46F2" w:rsidDel="004B45E3">
          <w:delText>7</w:delText>
        </w:r>
        <w:r w:rsidR="53EB07F4" w:rsidDel="004B45E3">
          <w:delText xml:space="preserve"> </w:delText>
        </w:r>
        <w:r w:rsidR="2F40FAC4" w:rsidDel="004B45E3">
          <w:delText>-</w:delText>
        </w:r>
        <w:r w:rsidR="53EB07F4" w:rsidDel="004B45E3">
          <w:delText xml:space="preserve"> </w:delText>
        </w:r>
      </w:del>
      <w:ins w:id="497" w:author="Dalton Solano dos Reis" w:date="2024-12-02T14:00:00Z" w16du:dateUtc="2024-12-02T17:00:00Z">
        <w:r>
          <w:t xml:space="preserve"> - </w:t>
        </w:r>
      </w:ins>
      <w:r w:rsidR="53EB07F4">
        <w:t>Roteiro de Testes</w:t>
      </w:r>
    </w:p>
    <w:tbl>
      <w:tblPr>
        <w:tblStyle w:val="Tabelacomgrade"/>
        <w:tblW w:w="0" w:type="auto"/>
        <w:tblLook w:val="04A0" w:firstRow="1" w:lastRow="0" w:firstColumn="1" w:lastColumn="0" w:noHBand="0" w:noVBand="1"/>
      </w:tblPr>
      <w:tblGrid>
        <w:gridCol w:w="1271"/>
        <w:gridCol w:w="8358"/>
      </w:tblGrid>
      <w:tr w:rsidR="00CA66F2" w14:paraId="5C54B0CE" w14:textId="77777777" w:rsidTr="0A4078C2">
        <w:tc>
          <w:tcPr>
            <w:tcW w:w="1271" w:type="dxa"/>
          </w:tcPr>
          <w:p w14:paraId="0286456D" w14:textId="5C58BCF5" w:rsidR="00CA66F2" w:rsidRDefault="53EB07F4" w:rsidP="0A4078C2">
            <w:pPr>
              <w:pStyle w:val="TF-TEXTO-QUADRO"/>
            </w:pPr>
            <w:r>
              <w:t>Sequência</w:t>
            </w:r>
          </w:p>
        </w:tc>
        <w:tc>
          <w:tcPr>
            <w:tcW w:w="8358" w:type="dxa"/>
          </w:tcPr>
          <w:p w14:paraId="742220E4" w14:textId="40A0F0B9" w:rsidR="00CA66F2" w:rsidRDefault="53EB07F4" w:rsidP="0A4078C2">
            <w:pPr>
              <w:pStyle w:val="TF-TEXTO-QUADRO"/>
            </w:pPr>
            <w:r>
              <w:t>Teste</w:t>
            </w:r>
          </w:p>
        </w:tc>
      </w:tr>
      <w:tr w:rsidR="00CA66F2" w14:paraId="5626C838" w14:textId="77777777" w:rsidTr="0A4078C2">
        <w:tc>
          <w:tcPr>
            <w:tcW w:w="1271" w:type="dxa"/>
          </w:tcPr>
          <w:p w14:paraId="380FC7D9" w14:textId="7FD2B2BF" w:rsidR="00CA66F2" w:rsidRDefault="53EB07F4" w:rsidP="0A4078C2">
            <w:pPr>
              <w:pStyle w:val="TF-TEXTO-QUADRO"/>
            </w:pPr>
            <w:r>
              <w:t>1</w:t>
            </w:r>
          </w:p>
        </w:tc>
        <w:tc>
          <w:tcPr>
            <w:tcW w:w="8358" w:type="dxa"/>
          </w:tcPr>
          <w:p w14:paraId="507290B8" w14:textId="7AB06330" w:rsidR="00CA66F2" w:rsidRDefault="53EB07F4" w:rsidP="0A4078C2">
            <w:pPr>
              <w:pStyle w:val="TF-TEXTO-QUADRO"/>
            </w:pPr>
            <w:r>
              <w:t>Acessar o aplicativo</w:t>
            </w:r>
            <w:ins w:id="498" w:author="Dalton Solano dos Reis" w:date="2024-12-02T12:51:00Z" w16du:dateUtc="2024-12-02T15:51:00Z">
              <w:r w:rsidR="00064770">
                <w:t>.</w:t>
              </w:r>
            </w:ins>
          </w:p>
        </w:tc>
      </w:tr>
      <w:tr w:rsidR="00CA66F2" w14:paraId="7C7CE23E" w14:textId="77777777" w:rsidTr="0A4078C2">
        <w:tc>
          <w:tcPr>
            <w:tcW w:w="1271" w:type="dxa"/>
          </w:tcPr>
          <w:p w14:paraId="28DC0355" w14:textId="51203CC7" w:rsidR="00CA66F2" w:rsidRDefault="53EB07F4" w:rsidP="0A4078C2">
            <w:pPr>
              <w:pStyle w:val="TF-TEXTO-QUADRO"/>
            </w:pPr>
            <w:r>
              <w:t>2</w:t>
            </w:r>
          </w:p>
        </w:tc>
        <w:tc>
          <w:tcPr>
            <w:tcW w:w="8358" w:type="dxa"/>
          </w:tcPr>
          <w:p w14:paraId="1B789871" w14:textId="3A9B74F5" w:rsidR="00CA66F2" w:rsidRDefault="53EB07F4" w:rsidP="0A4078C2">
            <w:pPr>
              <w:pStyle w:val="TF-TEXTO-QUADRO"/>
            </w:pPr>
            <w:r>
              <w:t xml:space="preserve">Clicar no botão </w:t>
            </w:r>
            <w:del w:id="499" w:author="Dalton Solano dos Reis" w:date="2024-12-02T12:51:00Z" w16du:dateUtc="2024-12-02T15:51:00Z">
              <w:r w:rsidRPr="00064770" w:rsidDel="00064770">
                <w:rPr>
                  <w:rStyle w:val="TF-COURIER9"/>
                  <w:rPrChange w:id="500" w:author="Dalton Solano dos Reis" w:date="2024-12-02T12:51:00Z" w16du:dateUtc="2024-12-02T15:51:00Z">
                    <w:rPr/>
                  </w:rPrChange>
                </w:rPr>
                <w:delText xml:space="preserve">funções </w:delText>
              </w:r>
            </w:del>
            <w:ins w:id="501" w:author="Dalton Solano dos Reis" w:date="2024-12-02T12:51:00Z" w16du:dateUtc="2024-12-02T15:51:00Z">
              <w:r w:rsidR="00064770" w:rsidRPr="00064770">
                <w:rPr>
                  <w:rStyle w:val="TF-COURIER9"/>
                  <w:rPrChange w:id="502" w:author="Dalton Solano dos Reis" w:date="2024-12-02T12:51:00Z" w16du:dateUtc="2024-12-02T15:51:00Z">
                    <w:rPr/>
                  </w:rPrChange>
                </w:rPr>
                <w:t>F</w:t>
              </w:r>
              <w:r w:rsidR="00064770" w:rsidRPr="00064770">
                <w:rPr>
                  <w:rStyle w:val="TF-COURIER9"/>
                  <w:rPrChange w:id="503" w:author="Dalton Solano dos Reis" w:date="2024-12-02T12:51:00Z" w16du:dateUtc="2024-12-02T15:51:00Z">
                    <w:rPr/>
                  </w:rPrChange>
                </w:rPr>
                <w:t>unções</w:t>
              </w:r>
              <w:r w:rsidR="00064770">
                <w:t xml:space="preserve"> </w:t>
              </w:r>
            </w:ins>
            <w:r>
              <w:t>e navegar pela tela de funções</w:t>
            </w:r>
            <w:r w:rsidR="0B2B171A">
              <w:t>.</w:t>
            </w:r>
          </w:p>
        </w:tc>
      </w:tr>
      <w:tr w:rsidR="00CA66F2" w14:paraId="14531CFF" w14:textId="77777777" w:rsidTr="0A4078C2">
        <w:tc>
          <w:tcPr>
            <w:tcW w:w="1271" w:type="dxa"/>
          </w:tcPr>
          <w:p w14:paraId="5E005165" w14:textId="5CC86DA4" w:rsidR="00CA66F2" w:rsidRDefault="53EB07F4" w:rsidP="0A4078C2">
            <w:pPr>
              <w:pStyle w:val="TF-TEXTO-QUADRO"/>
            </w:pPr>
            <w:r>
              <w:t>3</w:t>
            </w:r>
          </w:p>
        </w:tc>
        <w:tc>
          <w:tcPr>
            <w:tcW w:w="8358" w:type="dxa"/>
          </w:tcPr>
          <w:p w14:paraId="4D3F66AF" w14:textId="6C7962F5" w:rsidR="00CA66F2" w:rsidRDefault="53EB07F4" w:rsidP="0A4078C2">
            <w:pPr>
              <w:pStyle w:val="TF-TEXTO-QUADRO"/>
            </w:pPr>
            <w:r>
              <w:t>Clicar no ícone de cada órgão e obter informações e imagem do órgão. Retornar ao menu inicial</w:t>
            </w:r>
            <w:r w:rsidR="0B2B171A">
              <w:t>.</w:t>
            </w:r>
          </w:p>
        </w:tc>
      </w:tr>
      <w:tr w:rsidR="00CA66F2" w14:paraId="6DAF36B4" w14:textId="77777777" w:rsidTr="0A4078C2">
        <w:tc>
          <w:tcPr>
            <w:tcW w:w="1271" w:type="dxa"/>
          </w:tcPr>
          <w:p w14:paraId="538C18CF" w14:textId="10231422" w:rsidR="00CA66F2" w:rsidRDefault="53EB07F4" w:rsidP="0A4078C2">
            <w:pPr>
              <w:pStyle w:val="TF-TEXTO-QUADRO"/>
            </w:pPr>
            <w:r>
              <w:t>4</w:t>
            </w:r>
          </w:p>
        </w:tc>
        <w:tc>
          <w:tcPr>
            <w:tcW w:w="8358" w:type="dxa"/>
          </w:tcPr>
          <w:p w14:paraId="40A0A38D" w14:textId="76E93A95" w:rsidR="00CA66F2" w:rsidRDefault="53EB07F4" w:rsidP="0A4078C2">
            <w:pPr>
              <w:pStyle w:val="TF-TEXTO-QUADRO"/>
            </w:pPr>
            <w:r>
              <w:t xml:space="preserve">Clicar no botão </w:t>
            </w:r>
            <w:r w:rsidRPr="00064770">
              <w:rPr>
                <w:rStyle w:val="TF-COURIER9"/>
                <w:rPrChange w:id="504" w:author="Dalton Solano dos Reis" w:date="2024-12-02T12:51:00Z" w16du:dateUtc="2024-12-02T15:51:00Z">
                  <w:rPr/>
                </w:rPrChange>
              </w:rPr>
              <w:t>Jogar</w:t>
            </w:r>
            <w:r>
              <w:t xml:space="preserve"> e iniciar o </w:t>
            </w:r>
            <w:r w:rsidRPr="00064770">
              <w:rPr>
                <w:rStyle w:val="TF-COURIER9"/>
                <w:rPrChange w:id="505" w:author="Dalton Solano dos Reis" w:date="2024-12-02T12:52:00Z" w16du:dateUtc="2024-12-02T15:52:00Z">
                  <w:rPr/>
                </w:rPrChange>
              </w:rPr>
              <w:t>Quis</w:t>
            </w:r>
            <w:r>
              <w:t xml:space="preserve"> com as perguntas</w:t>
            </w:r>
            <w:r w:rsidR="0B2B171A">
              <w:t>.</w:t>
            </w:r>
          </w:p>
        </w:tc>
      </w:tr>
      <w:tr w:rsidR="00CA66F2" w14:paraId="29612290" w14:textId="77777777" w:rsidTr="0A4078C2">
        <w:tc>
          <w:tcPr>
            <w:tcW w:w="1271" w:type="dxa"/>
          </w:tcPr>
          <w:p w14:paraId="75D29977" w14:textId="2CC810E1" w:rsidR="00CA66F2" w:rsidRDefault="53EB07F4" w:rsidP="0A4078C2">
            <w:pPr>
              <w:pStyle w:val="TF-TEXTO-QUADRO"/>
            </w:pPr>
            <w:r>
              <w:t>5</w:t>
            </w:r>
          </w:p>
        </w:tc>
        <w:tc>
          <w:tcPr>
            <w:tcW w:w="8358" w:type="dxa"/>
          </w:tcPr>
          <w:p w14:paraId="2B5650A9" w14:textId="3A86DB9D" w:rsidR="00CA66F2" w:rsidRDefault="53EB07F4" w:rsidP="0A4078C2">
            <w:pPr>
              <w:pStyle w:val="TF-TEXTO-QUADRO"/>
            </w:pPr>
            <w:r>
              <w:t>Interagir no jogo respondendo as perguntas apontando a câmera ao marcador solicitado.</w:t>
            </w:r>
          </w:p>
        </w:tc>
      </w:tr>
      <w:tr w:rsidR="00CA66F2" w14:paraId="4F3EC596" w14:textId="77777777" w:rsidTr="0A4078C2">
        <w:tc>
          <w:tcPr>
            <w:tcW w:w="1271" w:type="dxa"/>
          </w:tcPr>
          <w:p w14:paraId="0E77A683" w14:textId="123C47E1" w:rsidR="00CA66F2" w:rsidRDefault="53EB07F4" w:rsidP="0A4078C2">
            <w:pPr>
              <w:pStyle w:val="TF-TEXTO-QUADRO"/>
            </w:pPr>
            <w:r>
              <w:t>6</w:t>
            </w:r>
          </w:p>
        </w:tc>
        <w:tc>
          <w:tcPr>
            <w:tcW w:w="8358" w:type="dxa"/>
          </w:tcPr>
          <w:p w14:paraId="1F3BABE9" w14:textId="07D64286" w:rsidR="00CA66F2" w:rsidRDefault="53EB07F4" w:rsidP="0A4078C2">
            <w:pPr>
              <w:pStyle w:val="TF-TEXTO-QUADRO"/>
            </w:pPr>
            <w:r>
              <w:t>Finalizar o jogo e retornar ao menu inicial</w:t>
            </w:r>
            <w:r w:rsidR="0B2B171A">
              <w:t>.</w:t>
            </w:r>
          </w:p>
        </w:tc>
      </w:tr>
    </w:tbl>
    <w:p w14:paraId="1DC212F3" w14:textId="14993847" w:rsidR="00CA66F2" w:rsidRDefault="00CA1C15" w:rsidP="00CA1C15">
      <w:pPr>
        <w:pStyle w:val="TF-FONTE"/>
      </w:pPr>
      <w:r>
        <w:t>Fonte: elaborado pela autora</w:t>
      </w:r>
    </w:p>
    <w:p w14:paraId="4358CBA8" w14:textId="4D744A20" w:rsidR="003441BF" w:rsidRDefault="62712AC0" w:rsidP="003441BF">
      <w:pPr>
        <w:pStyle w:val="TF-FIGURA"/>
        <w:ind w:firstLine="709"/>
        <w:jc w:val="both"/>
      </w:pPr>
      <w:r>
        <w:t>Ao realizar os testes</w:t>
      </w:r>
      <w:r w:rsidR="576D7642">
        <w:t>,</w:t>
      </w:r>
      <w:r>
        <w:t xml:space="preserve"> os alunos conseguiram completar toda a sequência dos testes sem dificuldades. Alguns alunos apresentaram dificuldade na compreensão das respostas, visto que clicaram inicialmente no </w:t>
      </w:r>
      <w:del w:id="506" w:author="Dalton Solano dos Reis" w:date="2024-12-02T13:06:00Z" w16du:dateUtc="2024-12-02T16:06:00Z">
        <w:r w:rsidDel="009D4241">
          <w:delText xml:space="preserve">Menu </w:delText>
        </w:r>
      </w:del>
      <w:ins w:id="507" w:author="Dalton Solano dos Reis" w:date="2024-12-02T13:06:00Z" w16du:dateUtc="2024-12-02T16:06:00Z">
        <w:r w:rsidR="009D4241">
          <w:t>m</w:t>
        </w:r>
        <w:r w:rsidR="009D4241">
          <w:t xml:space="preserve">enu </w:t>
        </w:r>
      </w:ins>
      <w:r w:rsidRPr="009D4241">
        <w:rPr>
          <w:rStyle w:val="TF-COURIER9"/>
          <w:rPrChange w:id="508" w:author="Dalton Solano dos Reis" w:date="2024-12-02T13:06:00Z" w16du:dateUtc="2024-12-02T16:06:00Z">
            <w:rPr/>
          </w:rPrChange>
        </w:rPr>
        <w:t>Jogar</w:t>
      </w:r>
      <w:r>
        <w:t xml:space="preserve"> antes de obter as informações de </w:t>
      </w:r>
      <w:commentRangeStart w:id="509"/>
      <w:commentRangeStart w:id="510"/>
      <w:r>
        <w:t xml:space="preserve">cada órgão no </w:t>
      </w:r>
      <w:del w:id="511" w:author="Dalton Solano dos Reis" w:date="2024-12-02T12:52:00Z" w16du:dateUtc="2024-12-02T15:52:00Z">
        <w:r w:rsidDel="00064770">
          <w:delText xml:space="preserve">Menu </w:delText>
        </w:r>
      </w:del>
      <w:ins w:id="512" w:author="Dalton Solano dos Reis" w:date="2024-12-02T12:52:00Z" w16du:dateUtc="2024-12-02T15:52:00Z">
        <w:r w:rsidR="00064770">
          <w:t>m</w:t>
        </w:r>
        <w:r w:rsidR="00064770">
          <w:t xml:space="preserve">enu </w:t>
        </w:r>
      </w:ins>
      <w:r w:rsidRPr="00064770">
        <w:rPr>
          <w:rStyle w:val="TF-COURIER9"/>
          <w:rPrChange w:id="513" w:author="Dalton Solano dos Reis" w:date="2024-12-02T12:52:00Z" w16du:dateUtc="2024-12-02T15:52:00Z">
            <w:rPr/>
          </w:rPrChange>
        </w:rPr>
        <w:t>Funções</w:t>
      </w:r>
      <w:commentRangeEnd w:id="509"/>
      <w:r w:rsidR="009D4241">
        <w:rPr>
          <w:rStyle w:val="Refdecomentrio"/>
        </w:rPr>
        <w:commentReference w:id="509"/>
      </w:r>
      <w:commentRangeEnd w:id="510"/>
      <w:r w:rsidR="006E372A">
        <w:rPr>
          <w:rStyle w:val="Refdecomentrio"/>
        </w:rPr>
        <w:commentReference w:id="510"/>
      </w:r>
      <w:r>
        <w:t xml:space="preserve">, com isso, 33,3% precisaram de ajuda na resolução das respostas. </w:t>
      </w:r>
      <w:r>
        <w:lastRenderedPageBreak/>
        <w:t xml:space="preserve">Para </w:t>
      </w:r>
      <w:r w:rsidR="46108E5B">
        <w:t>se obter</w:t>
      </w:r>
      <w:r>
        <w:t xml:space="preserve"> uma avalição do aplicativo foi aplicado um questionário na plataforma Google Forms com os alunos. O </w:t>
      </w:r>
      <w:ins w:id="514" w:author="Dalton Solano dos Reis" w:date="2024-12-02T14:01:00Z" w16du:dateUtc="2024-12-02T17:01:00Z">
        <w:r w:rsidR="004B45E3">
          <w:fldChar w:fldCharType="begin"/>
        </w:r>
        <w:r w:rsidR="004B45E3">
          <w:instrText xml:space="preserve"> REF _Ref184040495 \h </w:instrText>
        </w:r>
      </w:ins>
      <w:r w:rsidR="004B45E3">
        <w:fldChar w:fldCharType="separate"/>
      </w:r>
      <w:ins w:id="515" w:author="Dalton Solano dos Reis" w:date="2024-12-02T14:01:00Z" w16du:dateUtc="2024-12-02T17:01:00Z">
        <w:r w:rsidR="004B45E3">
          <w:t xml:space="preserve">Quadro </w:t>
        </w:r>
        <w:r w:rsidR="004B45E3">
          <w:rPr>
            <w:noProof/>
          </w:rPr>
          <w:t>8</w:t>
        </w:r>
        <w:r w:rsidR="004B45E3">
          <w:fldChar w:fldCharType="end"/>
        </w:r>
      </w:ins>
      <w:del w:id="516" w:author="Dalton Solano dos Reis" w:date="2024-12-02T14:01:00Z" w16du:dateUtc="2024-12-02T17:01:00Z">
        <w:r w:rsidDel="004B45E3">
          <w:delText xml:space="preserve">Quadro </w:delText>
        </w:r>
        <w:r w:rsidR="768DB5FF" w:rsidDel="004B45E3">
          <w:delText>8</w:delText>
        </w:r>
      </w:del>
      <w:r>
        <w:t xml:space="preserve"> apresenta o questionário realizado sobre a usabilidade do aplicativo. </w:t>
      </w:r>
    </w:p>
    <w:p w14:paraId="1CBC9530" w14:textId="0794656C" w:rsidR="00CA1C15" w:rsidRPr="00CA1C15" w:rsidRDefault="004B45E3" w:rsidP="004B45E3">
      <w:pPr>
        <w:pStyle w:val="TF-LEGENDA"/>
        <w:pPrChange w:id="517" w:author="Dalton Solano dos Reis" w:date="2024-12-02T14:01:00Z" w16du:dateUtc="2024-12-02T17:01:00Z">
          <w:pPr>
            <w:pStyle w:val="TF-FIGURA"/>
          </w:pPr>
        </w:pPrChange>
      </w:pPr>
      <w:bookmarkStart w:id="518" w:name="_Ref184040495"/>
      <w:ins w:id="519" w:author="Dalton Solano dos Reis" w:date="2024-12-02T14:01:00Z" w16du:dateUtc="2024-12-02T17:01:00Z">
        <w:r>
          <w:t xml:space="preserve">Quadro </w:t>
        </w:r>
        <w:r>
          <w:fldChar w:fldCharType="begin"/>
        </w:r>
        <w:r>
          <w:instrText xml:space="preserve"> SEQ Quadro \* ARABIC </w:instrText>
        </w:r>
      </w:ins>
      <w:r>
        <w:fldChar w:fldCharType="separate"/>
      </w:r>
      <w:ins w:id="520" w:author="Dalton Solano dos Reis" w:date="2024-12-02T14:01:00Z" w16du:dateUtc="2024-12-02T17:01:00Z">
        <w:r>
          <w:rPr>
            <w:noProof/>
          </w:rPr>
          <w:t>8</w:t>
        </w:r>
        <w:r>
          <w:fldChar w:fldCharType="end"/>
        </w:r>
      </w:ins>
      <w:bookmarkEnd w:id="518"/>
      <w:del w:id="521" w:author="Dalton Solano dos Reis" w:date="2024-12-02T14:01:00Z" w16du:dateUtc="2024-12-02T17:01:00Z">
        <w:r w:rsidR="0B2B171A" w:rsidDel="004B45E3">
          <w:delText xml:space="preserve">Quadro </w:delText>
        </w:r>
        <w:r w:rsidR="7A593AB7" w:rsidDel="004B45E3">
          <w:delText>8</w:delText>
        </w:r>
        <w:r w:rsidR="0B2B171A" w:rsidDel="004B45E3">
          <w:delText xml:space="preserve"> </w:delText>
        </w:r>
        <w:r w:rsidR="7E4F2808" w:rsidDel="004B45E3">
          <w:delText>-</w:delText>
        </w:r>
        <w:r w:rsidR="0B2B171A" w:rsidDel="004B45E3">
          <w:delText xml:space="preserve"> </w:delText>
        </w:r>
      </w:del>
      <w:ins w:id="522" w:author="Dalton Solano dos Reis" w:date="2024-12-02T14:01:00Z" w16du:dateUtc="2024-12-02T17:01:00Z">
        <w:r>
          <w:t xml:space="preserve"> - </w:t>
        </w:r>
      </w:ins>
      <w:ins w:id="523" w:author="Dalton Solano dos Reis" w:date="2024-12-02T14:02:00Z" w16du:dateUtc="2024-12-02T17:02:00Z">
        <w:r>
          <w:t>Q</w:t>
        </w:r>
      </w:ins>
      <w:ins w:id="524" w:author="Dalton Solano dos Reis" w:date="2024-12-02T14:02:00Z">
        <w:r w:rsidRPr="004B45E3">
          <w:t>uestionário sobre a usabilidade do aplicativo</w:t>
        </w:r>
      </w:ins>
      <w:del w:id="525" w:author="Dalton Solano dos Reis" w:date="2024-12-02T14:02:00Z" w16du:dateUtc="2024-12-02T17:02:00Z">
        <w:r w:rsidR="0B2B171A" w:rsidDel="004B45E3">
          <w:delText>Roteiro de Testes</w:delText>
        </w:r>
      </w:del>
    </w:p>
    <w:tbl>
      <w:tblPr>
        <w:tblStyle w:val="Tabelacomgrade"/>
        <w:tblW w:w="0" w:type="auto"/>
        <w:tblLook w:val="04A0" w:firstRow="1" w:lastRow="0" w:firstColumn="1" w:lastColumn="0" w:noHBand="0" w:noVBand="1"/>
      </w:tblPr>
      <w:tblGrid>
        <w:gridCol w:w="1271"/>
        <w:gridCol w:w="8358"/>
      </w:tblGrid>
      <w:tr w:rsidR="00CA1C15" w14:paraId="67CED56B" w14:textId="77777777" w:rsidTr="0A4078C2">
        <w:tc>
          <w:tcPr>
            <w:tcW w:w="1271" w:type="dxa"/>
          </w:tcPr>
          <w:p w14:paraId="14C9C29F" w14:textId="17F69505" w:rsidR="00CA1C15" w:rsidRPr="00CA1C15" w:rsidRDefault="0B2B171A" w:rsidP="0A4078C2">
            <w:pPr>
              <w:pStyle w:val="TF-TEXTO-QUADRO"/>
            </w:pPr>
            <w:r>
              <w:t>Sequência</w:t>
            </w:r>
          </w:p>
        </w:tc>
        <w:tc>
          <w:tcPr>
            <w:tcW w:w="8358" w:type="dxa"/>
          </w:tcPr>
          <w:p w14:paraId="1B3BFFBE" w14:textId="0571903E" w:rsidR="00CA1C15" w:rsidRPr="00CA1C15" w:rsidRDefault="0B2B171A" w:rsidP="0A4078C2">
            <w:pPr>
              <w:pStyle w:val="TF-TEXTO-QUADRO"/>
            </w:pPr>
            <w:r>
              <w:t>Pergunta</w:t>
            </w:r>
          </w:p>
        </w:tc>
      </w:tr>
      <w:tr w:rsidR="00CA1C15" w14:paraId="7A60091E" w14:textId="77777777" w:rsidTr="0A4078C2">
        <w:tc>
          <w:tcPr>
            <w:tcW w:w="1271" w:type="dxa"/>
          </w:tcPr>
          <w:p w14:paraId="04DE48F6" w14:textId="10D5F49F" w:rsidR="00CA1C15" w:rsidRPr="00CA1C15" w:rsidRDefault="0B2B171A" w:rsidP="0A4078C2">
            <w:pPr>
              <w:pStyle w:val="TF-TEXTO-QUADRO"/>
            </w:pPr>
            <w:r>
              <w:t>1</w:t>
            </w:r>
          </w:p>
        </w:tc>
        <w:tc>
          <w:tcPr>
            <w:tcW w:w="8358" w:type="dxa"/>
          </w:tcPr>
          <w:p w14:paraId="5EA1A5BC" w14:textId="2C8918AC" w:rsidR="00CA1C15" w:rsidRPr="00CA1C15" w:rsidRDefault="0B2B171A" w:rsidP="0A4078C2">
            <w:pPr>
              <w:pStyle w:val="TF-TEXTO-QUADRO"/>
            </w:pPr>
            <w:r>
              <w:t>Qual a sua idade?</w:t>
            </w:r>
          </w:p>
        </w:tc>
      </w:tr>
      <w:tr w:rsidR="00CA1C15" w14:paraId="11FEA2F6" w14:textId="77777777" w:rsidTr="0A4078C2">
        <w:tc>
          <w:tcPr>
            <w:tcW w:w="1271" w:type="dxa"/>
          </w:tcPr>
          <w:p w14:paraId="1CEFE667" w14:textId="70BE6239" w:rsidR="00CA1C15" w:rsidRDefault="0B2B171A" w:rsidP="0A4078C2">
            <w:pPr>
              <w:pStyle w:val="TF-TEXTO-QUADRO"/>
            </w:pPr>
            <w:r>
              <w:t>2</w:t>
            </w:r>
          </w:p>
        </w:tc>
        <w:tc>
          <w:tcPr>
            <w:tcW w:w="8358" w:type="dxa"/>
          </w:tcPr>
          <w:p w14:paraId="3A66BA1C" w14:textId="4E6238CD" w:rsidR="00CA1C15" w:rsidRDefault="5169DADD" w:rsidP="0A4078C2">
            <w:pPr>
              <w:pStyle w:val="TF-TEXTO-QUADRO"/>
            </w:pPr>
            <w:r>
              <w:t>Já teve contato com a</w:t>
            </w:r>
            <w:r w:rsidR="0B2B171A">
              <w:t xml:space="preserve"> Realidade Aumentada?</w:t>
            </w:r>
          </w:p>
        </w:tc>
      </w:tr>
      <w:tr w:rsidR="00CA1C15" w14:paraId="208A57B1" w14:textId="77777777" w:rsidTr="0A4078C2">
        <w:tc>
          <w:tcPr>
            <w:tcW w:w="1271" w:type="dxa"/>
          </w:tcPr>
          <w:p w14:paraId="514AAC59" w14:textId="22845AB9" w:rsidR="00CA1C15" w:rsidRPr="00CA1C15" w:rsidRDefault="0B2B171A" w:rsidP="0A4078C2">
            <w:pPr>
              <w:pStyle w:val="TF-TEXTO-QUADRO"/>
            </w:pPr>
            <w:r>
              <w:t>2</w:t>
            </w:r>
          </w:p>
        </w:tc>
        <w:tc>
          <w:tcPr>
            <w:tcW w:w="8358" w:type="dxa"/>
          </w:tcPr>
          <w:p w14:paraId="38C2B444" w14:textId="78C22A0F" w:rsidR="00CA1C15" w:rsidRPr="00CA1C15" w:rsidRDefault="0B2B171A" w:rsidP="0A4078C2">
            <w:pPr>
              <w:pStyle w:val="TF-TEXTO-QUADRO"/>
            </w:pPr>
            <w:r>
              <w:t>Você já estudou o corpo humano na escola?</w:t>
            </w:r>
          </w:p>
        </w:tc>
      </w:tr>
      <w:tr w:rsidR="00D94405" w14:paraId="51E36E78" w14:textId="77777777" w:rsidTr="0A4078C2">
        <w:tc>
          <w:tcPr>
            <w:tcW w:w="1271" w:type="dxa"/>
          </w:tcPr>
          <w:p w14:paraId="7652E39C" w14:textId="4BD46ADF" w:rsidR="00D94405" w:rsidRPr="00CA1C15" w:rsidRDefault="5169DADD" w:rsidP="0A4078C2">
            <w:pPr>
              <w:pStyle w:val="TF-TEXTO-QUADRO"/>
            </w:pPr>
            <w:r>
              <w:t>3</w:t>
            </w:r>
          </w:p>
        </w:tc>
        <w:tc>
          <w:tcPr>
            <w:tcW w:w="8358" w:type="dxa"/>
          </w:tcPr>
          <w:p w14:paraId="64F2CE5B" w14:textId="49286452" w:rsidR="00D94405" w:rsidRPr="00CA1C15" w:rsidRDefault="5169DADD" w:rsidP="0A4078C2">
            <w:pPr>
              <w:pStyle w:val="TF-TEXTO-QUADRO"/>
            </w:pPr>
            <w:r>
              <w:t xml:space="preserve">Você conseguiu </w:t>
            </w:r>
            <w:r w:rsidR="5D3405B9">
              <w:t>entender como usar o aplicativo</w:t>
            </w:r>
            <w:r>
              <w:t>?</w:t>
            </w:r>
          </w:p>
        </w:tc>
      </w:tr>
      <w:tr w:rsidR="00D94405" w14:paraId="367F2DCD" w14:textId="77777777" w:rsidTr="0A4078C2">
        <w:tc>
          <w:tcPr>
            <w:tcW w:w="1271" w:type="dxa"/>
          </w:tcPr>
          <w:p w14:paraId="4ECAC603" w14:textId="480CF068" w:rsidR="00D94405" w:rsidRDefault="5169DADD" w:rsidP="0A4078C2">
            <w:pPr>
              <w:pStyle w:val="TF-TEXTO-QUADRO"/>
            </w:pPr>
            <w:r>
              <w:t>4</w:t>
            </w:r>
          </w:p>
        </w:tc>
        <w:tc>
          <w:tcPr>
            <w:tcW w:w="8358" w:type="dxa"/>
          </w:tcPr>
          <w:p w14:paraId="541B4DA9" w14:textId="23D11346" w:rsidR="00D94405" w:rsidRDefault="5169DADD" w:rsidP="0A4078C2">
            <w:pPr>
              <w:pStyle w:val="TF-TEXTO-QUADRO"/>
            </w:pPr>
            <w:r>
              <w:t>Você precisou de ajuda para usar o aplicativo?</w:t>
            </w:r>
          </w:p>
        </w:tc>
      </w:tr>
      <w:tr w:rsidR="00D94405" w14:paraId="61A6D4B5" w14:textId="77777777" w:rsidTr="0A4078C2">
        <w:tc>
          <w:tcPr>
            <w:tcW w:w="1271" w:type="dxa"/>
          </w:tcPr>
          <w:p w14:paraId="1D11E3A3" w14:textId="63BE51CE" w:rsidR="00D94405" w:rsidRPr="00CA1C15" w:rsidRDefault="5169DADD" w:rsidP="0A4078C2">
            <w:pPr>
              <w:pStyle w:val="TF-TEXTO-QUADRO"/>
            </w:pPr>
            <w:r>
              <w:t>4</w:t>
            </w:r>
          </w:p>
        </w:tc>
        <w:tc>
          <w:tcPr>
            <w:tcW w:w="8358" w:type="dxa"/>
          </w:tcPr>
          <w:p w14:paraId="5256A939" w14:textId="0F6E7CF8" w:rsidR="00D94405" w:rsidRPr="00CA1C15" w:rsidRDefault="5169DADD" w:rsidP="0A4078C2">
            <w:pPr>
              <w:pStyle w:val="TF-TEXTO-QUADRO"/>
            </w:pPr>
            <w:r>
              <w:t>Você conseguiu finalizar o jogo?</w:t>
            </w:r>
          </w:p>
        </w:tc>
      </w:tr>
      <w:tr w:rsidR="00D94405" w14:paraId="25B3398C" w14:textId="77777777" w:rsidTr="0A4078C2">
        <w:tc>
          <w:tcPr>
            <w:tcW w:w="1271" w:type="dxa"/>
          </w:tcPr>
          <w:p w14:paraId="583B1E43" w14:textId="390E532D" w:rsidR="00D94405" w:rsidRPr="00CA1C15" w:rsidRDefault="5169DADD" w:rsidP="0A4078C2">
            <w:pPr>
              <w:pStyle w:val="TF-TEXTO-QUADRO"/>
            </w:pPr>
            <w:r>
              <w:t>5</w:t>
            </w:r>
          </w:p>
        </w:tc>
        <w:tc>
          <w:tcPr>
            <w:tcW w:w="8358" w:type="dxa"/>
          </w:tcPr>
          <w:p w14:paraId="6F04C981" w14:textId="7195783E" w:rsidR="00D94405" w:rsidRPr="00CA1C15" w:rsidRDefault="5169DADD" w:rsidP="0A4078C2">
            <w:pPr>
              <w:pStyle w:val="TF-TEXTO-QUADRO"/>
            </w:pPr>
            <w:r>
              <w:t>Como você avaliaria sua experiência com o jogo em geral?</w:t>
            </w:r>
          </w:p>
        </w:tc>
      </w:tr>
      <w:tr w:rsidR="00D94405" w14:paraId="14CB6810" w14:textId="77777777" w:rsidTr="0A4078C2">
        <w:tc>
          <w:tcPr>
            <w:tcW w:w="1271" w:type="dxa"/>
          </w:tcPr>
          <w:p w14:paraId="2CF49BFF" w14:textId="4FB94798" w:rsidR="00D94405" w:rsidRDefault="5D3405B9" w:rsidP="0A4078C2">
            <w:pPr>
              <w:pStyle w:val="TF-TEXTO-QUADRO"/>
            </w:pPr>
            <w:r>
              <w:t>7</w:t>
            </w:r>
          </w:p>
        </w:tc>
        <w:tc>
          <w:tcPr>
            <w:tcW w:w="8358" w:type="dxa"/>
          </w:tcPr>
          <w:p w14:paraId="3F114686" w14:textId="1B311C4A" w:rsidR="00D94405" w:rsidRDefault="5D3405B9" w:rsidP="0A4078C2">
            <w:pPr>
              <w:pStyle w:val="TF-TEXTO-QUADRO"/>
            </w:pPr>
            <w:r>
              <w:t>O aplicativo apresentou algum erro ou lentidão?</w:t>
            </w:r>
          </w:p>
        </w:tc>
      </w:tr>
      <w:tr w:rsidR="008F7EEB" w14:paraId="4E0EC29F" w14:textId="77777777" w:rsidTr="0A4078C2">
        <w:tc>
          <w:tcPr>
            <w:tcW w:w="1271" w:type="dxa"/>
          </w:tcPr>
          <w:p w14:paraId="6611A961" w14:textId="241D9182" w:rsidR="008F7EEB" w:rsidRDefault="5D3405B9" w:rsidP="0A4078C2">
            <w:pPr>
              <w:pStyle w:val="TF-TEXTO-QUADRO"/>
            </w:pPr>
            <w:r>
              <w:t>8</w:t>
            </w:r>
          </w:p>
        </w:tc>
        <w:tc>
          <w:tcPr>
            <w:tcW w:w="8358" w:type="dxa"/>
          </w:tcPr>
          <w:p w14:paraId="4E9BE78C" w14:textId="1D60C2CA" w:rsidR="008F7EEB" w:rsidRPr="008F7EEB" w:rsidRDefault="5D3405B9" w:rsidP="0A4078C2">
            <w:pPr>
              <w:pStyle w:val="TF-TEXTO-QUADRO"/>
            </w:pPr>
            <w:r>
              <w:t>Você achou fácil de navegar pelo aplicativo?</w:t>
            </w:r>
          </w:p>
        </w:tc>
      </w:tr>
      <w:tr w:rsidR="00D94405" w14:paraId="03BA0756" w14:textId="77777777" w:rsidTr="0A4078C2">
        <w:tc>
          <w:tcPr>
            <w:tcW w:w="1271" w:type="dxa"/>
          </w:tcPr>
          <w:p w14:paraId="051F68F0" w14:textId="1C3D47F3" w:rsidR="00D94405" w:rsidRDefault="5D3405B9" w:rsidP="0A4078C2">
            <w:pPr>
              <w:pStyle w:val="TF-TEXTO-QUADRO"/>
            </w:pPr>
            <w:r>
              <w:t>9</w:t>
            </w:r>
          </w:p>
        </w:tc>
        <w:tc>
          <w:tcPr>
            <w:tcW w:w="8358" w:type="dxa"/>
          </w:tcPr>
          <w:p w14:paraId="21097AD5" w14:textId="4E48B688" w:rsidR="00D94405" w:rsidRDefault="5D3405B9" w:rsidP="0A4078C2">
            <w:pPr>
              <w:pStyle w:val="TF-TEXTO-QUADRO"/>
            </w:pPr>
            <w:r>
              <w:t>Você possui algum comentário geral, crítica ou sugestão do jogo BodyGo?</w:t>
            </w:r>
          </w:p>
        </w:tc>
      </w:tr>
    </w:tbl>
    <w:p w14:paraId="3174BFAC" w14:textId="18C46688" w:rsidR="00CA1C15" w:rsidRDefault="00CA1C15" w:rsidP="00CA1C15">
      <w:pPr>
        <w:pStyle w:val="TF-FONTE"/>
      </w:pPr>
      <w:r>
        <w:t>Fonte: elaborado pela autora</w:t>
      </w:r>
      <w:ins w:id="526" w:author="Dalton Solano dos Reis" w:date="2024-12-02T12:53:00Z" w16du:dateUtc="2024-12-02T15:53:00Z">
        <w:r w:rsidR="00064770">
          <w:t>.</w:t>
        </w:r>
      </w:ins>
    </w:p>
    <w:p w14:paraId="63B46204" w14:textId="7A819150" w:rsidR="009B3F0A" w:rsidDel="009D4241" w:rsidRDefault="62712AC0" w:rsidP="003441BF">
      <w:pPr>
        <w:pStyle w:val="TF-TEXTO"/>
        <w:rPr>
          <w:del w:id="527" w:author="Dalton Solano dos Reis" w:date="2024-12-02T12:57:00Z" w16du:dateUtc="2024-12-02T15:57:00Z"/>
        </w:rPr>
      </w:pPr>
      <w:r>
        <w:t xml:space="preserve">Segundo as respostas obtidas no questionário, 66,7% dos alunos conhecem </w:t>
      </w:r>
      <w:del w:id="528" w:author="Dalton Solano dos Reis" w:date="2024-12-02T12:54:00Z" w16du:dateUtc="2024-12-02T15:54:00Z">
        <w:r w:rsidDel="00064770">
          <w:delText xml:space="preserve">realidade </w:delText>
        </w:r>
      </w:del>
      <w:ins w:id="529" w:author="Dalton Solano dos Reis" w:date="2024-12-02T12:54:00Z" w16du:dateUtc="2024-12-02T15:54:00Z">
        <w:r w:rsidR="00064770">
          <w:t>R</w:t>
        </w:r>
        <w:r w:rsidR="00064770">
          <w:t xml:space="preserve">ealidade </w:t>
        </w:r>
      </w:ins>
      <w:del w:id="530" w:author="Dalton Solano dos Reis" w:date="2024-12-02T12:54:00Z" w16du:dateUtc="2024-12-02T15:54:00Z">
        <w:r w:rsidDel="00064770">
          <w:delText xml:space="preserve">aumentada </w:delText>
        </w:r>
      </w:del>
      <w:ins w:id="531" w:author="Dalton Solano dos Reis" w:date="2024-12-02T12:54:00Z" w16du:dateUtc="2024-12-02T15:54:00Z">
        <w:r w:rsidR="00064770">
          <w:t>A</w:t>
        </w:r>
        <w:r w:rsidR="00064770">
          <w:t xml:space="preserve">umentada </w:t>
        </w:r>
      </w:ins>
      <w:r>
        <w:t xml:space="preserve">e 33,3% </w:t>
      </w:r>
      <w:r w:rsidR="10FA6789">
        <w:t>conhecem,</w:t>
      </w:r>
      <w:r>
        <w:t xml:space="preserve"> mas nunca utilizaram. Todos os alunos já estudaram o corpo humano nas escolas. Todos entenderam como utilizar o aplicativo, porém 33,3% precisaram de ajuda na resolução das respostas do aplicativo. Ao pontuar com notas de 1 a 5 a experiência, 41,7% pontuaram com nota 5 e 58,3% pontuaram com nota 4. Ao questionar se o aplicativo apresentou algum erro ou lentidão, 83,3% mencion</w:t>
      </w:r>
      <w:r w:rsidR="10FA6789">
        <w:t>aram</w:t>
      </w:r>
      <w:r>
        <w:t xml:space="preserve"> que não apresentou. Todos os alunos acharam fácil de navegar pelo aplicativo. Por fim os alunos deram alguns </w:t>
      </w:r>
      <w:r w:rsidRPr="0A4078C2">
        <w:rPr>
          <w:i/>
          <w:iCs/>
        </w:rPr>
        <w:t>feedbacks</w:t>
      </w:r>
      <w:r>
        <w:t xml:space="preserve"> tanto de elogios como de pontos de melhoria. O </w:t>
      </w:r>
      <w:r w:rsidRPr="00064770">
        <w:rPr>
          <w:rStyle w:val="TF-COURIER9"/>
          <w:rPrChange w:id="532" w:author="Dalton Solano dos Reis" w:date="2024-12-02T12:55:00Z" w16du:dateUtc="2024-12-02T15:55:00Z">
            <w:rPr/>
          </w:rPrChange>
        </w:rPr>
        <w:t>aluno</w:t>
      </w:r>
      <w:del w:id="533" w:author="Dalton Solano dos Reis" w:date="2024-12-02T12:55:00Z" w16du:dateUtc="2024-12-02T15:55:00Z">
        <w:r w:rsidRPr="00064770" w:rsidDel="00064770">
          <w:rPr>
            <w:rStyle w:val="TF-COURIER9"/>
            <w:rPrChange w:id="534" w:author="Dalton Solano dos Reis" w:date="2024-12-02T12:55:00Z" w16du:dateUtc="2024-12-02T15:55:00Z">
              <w:rPr/>
            </w:rPrChange>
          </w:rPr>
          <w:delText xml:space="preserve"> </w:delText>
        </w:r>
      </w:del>
      <w:r w:rsidRPr="00064770">
        <w:rPr>
          <w:rStyle w:val="TF-COURIER9"/>
          <w:rPrChange w:id="535" w:author="Dalton Solano dos Reis" w:date="2024-12-02T12:55:00Z" w16du:dateUtc="2024-12-02T15:55:00Z">
            <w:rPr/>
          </w:rPrChange>
        </w:rPr>
        <w:t>A</w:t>
      </w:r>
      <w:r>
        <w:t xml:space="preserve"> comentou que “Achei muito util. Ótimo para o aprender mais sobre como o corpo humano funciona”. O </w:t>
      </w:r>
      <w:r w:rsidRPr="00064770">
        <w:rPr>
          <w:rStyle w:val="TF-COURIER9"/>
          <w:rPrChange w:id="536" w:author="Dalton Solano dos Reis" w:date="2024-12-02T12:55:00Z" w16du:dateUtc="2024-12-02T15:55:00Z">
            <w:rPr/>
          </w:rPrChange>
        </w:rPr>
        <w:t>aluno</w:t>
      </w:r>
      <w:del w:id="537" w:author="Dalton Solano dos Reis" w:date="2024-12-02T12:55:00Z" w16du:dateUtc="2024-12-02T15:55:00Z">
        <w:r w:rsidRPr="00064770" w:rsidDel="00064770">
          <w:rPr>
            <w:rStyle w:val="TF-COURIER9"/>
            <w:rPrChange w:id="538" w:author="Dalton Solano dos Reis" w:date="2024-12-02T12:55:00Z" w16du:dateUtc="2024-12-02T15:55:00Z">
              <w:rPr/>
            </w:rPrChange>
          </w:rPr>
          <w:delText xml:space="preserve"> </w:delText>
        </w:r>
      </w:del>
      <w:r w:rsidRPr="00064770">
        <w:rPr>
          <w:rStyle w:val="TF-COURIER9"/>
          <w:rPrChange w:id="539" w:author="Dalton Solano dos Reis" w:date="2024-12-02T12:55:00Z" w16du:dateUtc="2024-12-02T15:55:00Z">
            <w:rPr/>
          </w:rPrChange>
        </w:rPr>
        <w:t>B</w:t>
      </w:r>
      <w:r>
        <w:t xml:space="preserve"> comentou que “precisa de um tempo maior na transição entre as perguntas, pra conseguir avaliar melhor o modelo de realidade aumentada”. </w:t>
      </w:r>
      <w:r w:rsidR="671DB027">
        <w:t>Por</w:t>
      </w:r>
      <w:r>
        <w:t xml:space="preserve"> fim</w:t>
      </w:r>
      <w:r w:rsidR="09E0BC4C">
        <w:t>,</w:t>
      </w:r>
      <w:r>
        <w:t xml:space="preserve"> o </w:t>
      </w:r>
      <w:r w:rsidRPr="00064770">
        <w:rPr>
          <w:rStyle w:val="TF-COURIER9"/>
          <w:rPrChange w:id="540" w:author="Dalton Solano dos Reis" w:date="2024-12-02T12:56:00Z" w16du:dateUtc="2024-12-02T15:56:00Z">
            <w:rPr/>
          </w:rPrChange>
        </w:rPr>
        <w:t>aluno</w:t>
      </w:r>
      <w:del w:id="541" w:author="Dalton Solano dos Reis" w:date="2024-12-02T12:56:00Z" w16du:dateUtc="2024-12-02T15:56:00Z">
        <w:r w:rsidRPr="00064770" w:rsidDel="00064770">
          <w:rPr>
            <w:rStyle w:val="TF-COURIER9"/>
            <w:rPrChange w:id="542" w:author="Dalton Solano dos Reis" w:date="2024-12-02T12:56:00Z" w16du:dateUtc="2024-12-02T15:56:00Z">
              <w:rPr/>
            </w:rPrChange>
          </w:rPr>
          <w:delText xml:space="preserve"> </w:delText>
        </w:r>
      </w:del>
      <w:r w:rsidRPr="00064770">
        <w:rPr>
          <w:rStyle w:val="TF-COURIER9"/>
          <w:rPrChange w:id="543" w:author="Dalton Solano dos Reis" w:date="2024-12-02T12:56:00Z" w16du:dateUtc="2024-12-02T15:56:00Z">
            <w:rPr/>
          </w:rPrChange>
        </w:rPr>
        <w:t>C</w:t>
      </w:r>
      <w:r>
        <w:t xml:space="preserve"> comentou que “sentiu falta de um retorno quando acertar ou errar as questões, como um símbolo de erro ou acerto”.</w:t>
      </w:r>
    </w:p>
    <w:p w14:paraId="019E5260" w14:textId="77777777" w:rsidR="00464D41" w:rsidRDefault="00464D41" w:rsidP="009D4241">
      <w:pPr>
        <w:pStyle w:val="TF-TEXTO"/>
      </w:pPr>
    </w:p>
    <w:p w14:paraId="088B3155" w14:textId="12D3D58E" w:rsidR="00CA1C15" w:rsidRDefault="009B3F0A" w:rsidP="009B3F0A">
      <w:pPr>
        <w:pStyle w:val="TF-TEXTO"/>
        <w:numPr>
          <w:ilvl w:val="1"/>
          <w:numId w:val="18"/>
        </w:numPr>
      </w:pPr>
      <w:r w:rsidRPr="009B3F0A">
        <w:t>COMPARAÇÃO COM OS CORRELATOS</w:t>
      </w:r>
    </w:p>
    <w:p w14:paraId="65F1D64D" w14:textId="04F2AA2B" w:rsidR="009B3F0A" w:rsidRDefault="078CC8CA" w:rsidP="009B3F0A">
      <w:pPr>
        <w:pStyle w:val="TF-TEXTO"/>
      </w:pPr>
      <w:r>
        <w:t xml:space="preserve">O Quadro </w:t>
      </w:r>
      <w:r w:rsidR="0D90CBBB">
        <w:t>9</w:t>
      </w:r>
      <w:r>
        <w:t xml:space="preserve"> apresenta um comparativo do presente trabalho com os correlatos. Consegue-se perceber que os três correlatos apresentados são ferramentas para fins educacionais. O trabalho de Abdullah e Rokmain (2023) é utilizado para estudo 3D das funcionalidades de cada órgão. Já o trabalho de Hossain </w:t>
      </w:r>
      <w:r w:rsidRPr="009D4241">
        <w:rPr>
          <w:i/>
          <w:iCs/>
          <w:rPrChange w:id="544" w:author="Dalton Solano dos Reis" w:date="2024-12-02T12:57:00Z" w16du:dateUtc="2024-12-02T15:57:00Z">
            <w:rPr/>
          </w:rPrChange>
        </w:rPr>
        <w:t>et al</w:t>
      </w:r>
      <w:r>
        <w:t>. (2021) tem como foco o estudo do esqueleto humano. E o trabalho da Curiscope</w:t>
      </w:r>
      <w:r w:rsidR="5AD556BA">
        <w:t xml:space="preserve"> </w:t>
      </w:r>
      <w:r>
        <w:t xml:space="preserve">(2016) apresenta uma maneira lúdica de estudar os órgãos humanos utilizando uma camisa como marcador. Os trabalhos </w:t>
      </w:r>
      <w:del w:id="545" w:author="Dalton Solano dos Reis" w:date="2024-12-02T12:59:00Z" w16du:dateUtc="2024-12-02T15:59:00Z">
        <w:r w:rsidDel="009D4241">
          <w:delText xml:space="preserve">apresentados estão disponíveis em diferentes plataformas. O </w:delText>
        </w:r>
      </w:del>
      <w:ins w:id="546" w:author="Dalton Solano dos Reis" w:date="2024-12-02T12:59:00Z" w16du:dateUtc="2024-12-02T15:59:00Z">
        <w:r w:rsidR="009D4241">
          <w:t xml:space="preserve">de </w:t>
        </w:r>
      </w:ins>
      <w:r>
        <w:t xml:space="preserve">Abdullah e Rokmain (2023) </w:t>
      </w:r>
      <w:del w:id="547" w:author="Dalton Solano dos Reis" w:date="2024-12-02T12:59:00Z" w16du:dateUtc="2024-12-02T15:59:00Z">
        <w:r w:rsidDel="009D4241">
          <w:delText>está disponível para Android. O aplicativo de</w:delText>
        </w:r>
      </w:del>
      <w:ins w:id="548" w:author="Dalton Solano dos Reis" w:date="2024-12-02T12:59:00Z" w16du:dateUtc="2024-12-02T15:59:00Z">
        <w:r w:rsidR="009D4241">
          <w:t>e</w:t>
        </w:r>
      </w:ins>
      <w:r>
        <w:t xml:space="preserve"> Hossain </w:t>
      </w:r>
      <w:r w:rsidRPr="009D4241">
        <w:rPr>
          <w:i/>
          <w:iCs/>
          <w:rPrChange w:id="549" w:author="Dalton Solano dos Reis" w:date="2024-12-02T12:58:00Z" w16du:dateUtc="2024-12-02T15:58:00Z">
            <w:rPr/>
          </w:rPrChange>
        </w:rPr>
        <w:t>et al</w:t>
      </w:r>
      <w:r>
        <w:t xml:space="preserve">. (2021) </w:t>
      </w:r>
      <w:del w:id="550" w:author="Dalton Solano dos Reis" w:date="2024-12-02T12:59:00Z" w16du:dateUtc="2024-12-02T15:59:00Z">
        <w:r w:rsidDel="009D4241">
          <w:delText xml:space="preserve">foi desenvolvido </w:delText>
        </w:r>
      </w:del>
      <w:ins w:id="551" w:author="Dalton Solano dos Reis" w:date="2024-12-02T12:59:00Z" w16du:dateUtc="2024-12-02T15:59:00Z">
        <w:r w:rsidR="009D4241">
          <w:t xml:space="preserve">estão disponíveis </w:t>
        </w:r>
      </w:ins>
      <w:r>
        <w:t xml:space="preserve">para Android. </w:t>
      </w:r>
      <w:ins w:id="552" w:author="Dalton Solano dos Reis" w:date="2024-12-02T12:59:00Z" w16du:dateUtc="2024-12-02T15:59:00Z">
        <w:r w:rsidR="009D4241">
          <w:t xml:space="preserve">Já </w:t>
        </w:r>
      </w:ins>
      <w:del w:id="553" w:author="Dalton Solano dos Reis" w:date="2024-12-02T12:59:00Z" w16du:dateUtc="2024-12-02T15:59:00Z">
        <w:r w:rsidDel="009D4241">
          <w:delText xml:space="preserve">O </w:delText>
        </w:r>
      </w:del>
      <w:ins w:id="554" w:author="Dalton Solano dos Reis" w:date="2024-12-02T12:59:00Z" w16du:dateUtc="2024-12-02T15:59:00Z">
        <w:r w:rsidR="009D4241">
          <w:t>o</w:t>
        </w:r>
        <w:r w:rsidR="009D4241">
          <w:t xml:space="preserve"> </w:t>
        </w:r>
      </w:ins>
      <w:r>
        <w:t>trabalho de Curiscope</w:t>
      </w:r>
      <w:r w:rsidR="5AD556BA">
        <w:t xml:space="preserve"> </w:t>
      </w:r>
      <w:r>
        <w:t xml:space="preserve">(2016) </w:t>
      </w:r>
      <w:del w:id="555" w:author="Dalton Solano dos Reis" w:date="2024-12-02T12:59:00Z" w16du:dateUtc="2024-12-02T15:59:00Z">
        <w:r w:rsidDel="009D4241">
          <w:delText xml:space="preserve">foi desenvolvido </w:delText>
        </w:r>
      </w:del>
      <w:ins w:id="556" w:author="Dalton Solano dos Reis" w:date="2024-12-02T12:59:00Z" w16du:dateUtc="2024-12-02T15:59:00Z">
        <w:r w:rsidR="009D4241">
          <w:t>está dispo</w:t>
        </w:r>
      </w:ins>
      <w:ins w:id="557" w:author="Dalton Solano dos Reis" w:date="2024-12-02T13:00:00Z" w16du:dateUtc="2024-12-02T16:00:00Z">
        <w:r w:rsidR="009D4241">
          <w:t xml:space="preserve">nível </w:t>
        </w:r>
      </w:ins>
      <w:r>
        <w:t xml:space="preserve">para Android e iOS.  O aplicativo Body Go </w:t>
      </w:r>
      <w:commentRangeStart w:id="558"/>
      <w:r>
        <w:t>foi testado em Android</w:t>
      </w:r>
      <w:commentRangeEnd w:id="558"/>
      <w:r w:rsidR="009D4241">
        <w:rPr>
          <w:rStyle w:val="Refdecomentrio"/>
        </w:rPr>
        <w:commentReference w:id="558"/>
      </w:r>
      <w:r>
        <w:t xml:space="preserve">. Os três trabalhos são importantes por possuírem elementos de </w:t>
      </w:r>
      <w:del w:id="559" w:author="Dalton Solano dos Reis" w:date="2024-12-02T13:00:00Z" w16du:dateUtc="2024-12-02T16:00:00Z">
        <w:r w:rsidDel="009D4241">
          <w:delText xml:space="preserve">realidade </w:delText>
        </w:r>
      </w:del>
      <w:ins w:id="560" w:author="Dalton Solano dos Reis" w:date="2024-12-02T13:00:00Z" w16du:dateUtc="2024-12-02T16:00:00Z">
        <w:r w:rsidR="009D4241">
          <w:t>R</w:t>
        </w:r>
        <w:r w:rsidR="009D4241">
          <w:t xml:space="preserve">ealidade </w:t>
        </w:r>
      </w:ins>
      <w:del w:id="561" w:author="Dalton Solano dos Reis" w:date="2024-12-02T13:00:00Z" w16du:dateUtc="2024-12-02T16:00:00Z">
        <w:r w:rsidDel="009D4241">
          <w:delText xml:space="preserve">aumentada </w:delText>
        </w:r>
      </w:del>
      <w:ins w:id="562" w:author="Dalton Solano dos Reis" w:date="2024-12-02T13:00:00Z" w16du:dateUtc="2024-12-02T16:00:00Z">
        <w:r w:rsidR="009D4241">
          <w:t>A</w:t>
        </w:r>
        <w:r w:rsidR="009D4241">
          <w:t xml:space="preserve">umentada </w:t>
        </w:r>
      </w:ins>
      <w:r>
        <w:t xml:space="preserve">para estudo de anatomia humana. </w:t>
      </w:r>
    </w:p>
    <w:p w14:paraId="74FACF9E" w14:textId="35F3BEAB" w:rsidR="00537A9A" w:rsidRDefault="078CC8CA" w:rsidP="009D4241">
      <w:pPr>
        <w:pStyle w:val="TF-LEGENDA"/>
        <w:pPrChange w:id="563" w:author="Dalton Solano dos Reis" w:date="2024-12-02T13:01:00Z" w16du:dateUtc="2024-12-02T16:01:00Z">
          <w:pPr>
            <w:pStyle w:val="TF-FIGURA"/>
          </w:pPr>
        </w:pPrChange>
      </w:pPr>
      <w:r>
        <w:t xml:space="preserve">Quadro </w:t>
      </w:r>
      <w:r w:rsidR="0643E1EC">
        <w:t>9</w:t>
      </w:r>
      <w:r>
        <w:t xml:space="preserve"> </w:t>
      </w:r>
      <w:r w:rsidR="699D31B4">
        <w:t>-</w:t>
      </w:r>
      <w:r>
        <w:t xml:space="preserve"> Comparativo com os correlatos</w:t>
      </w:r>
    </w:p>
    <w:tbl>
      <w:tblPr>
        <w:tblStyle w:val="Tabelacomgrade"/>
        <w:tblW w:w="0" w:type="auto"/>
        <w:tblLook w:val="04A0" w:firstRow="1" w:lastRow="0" w:firstColumn="1" w:lastColumn="0" w:noHBand="0" w:noVBand="1"/>
      </w:tblPr>
      <w:tblGrid>
        <w:gridCol w:w="1925"/>
        <w:gridCol w:w="1926"/>
        <w:gridCol w:w="1926"/>
        <w:gridCol w:w="1926"/>
        <w:gridCol w:w="1926"/>
      </w:tblGrid>
      <w:tr w:rsidR="009B3F0A" w14:paraId="6C8C47EE" w14:textId="77777777" w:rsidTr="0A4078C2">
        <w:tc>
          <w:tcPr>
            <w:tcW w:w="1925" w:type="dxa"/>
          </w:tcPr>
          <w:p w14:paraId="7003C56E" w14:textId="77777777" w:rsidR="009B3F0A" w:rsidRDefault="009B3F0A" w:rsidP="0A4078C2">
            <w:pPr>
              <w:pStyle w:val="TF-TEXTO-QUADRO"/>
            </w:pPr>
          </w:p>
        </w:tc>
        <w:tc>
          <w:tcPr>
            <w:tcW w:w="1926" w:type="dxa"/>
          </w:tcPr>
          <w:p w14:paraId="5BBA0705" w14:textId="0D8AF3E7" w:rsidR="009B3F0A" w:rsidRDefault="4809D2F9" w:rsidP="0A4078C2">
            <w:pPr>
              <w:pStyle w:val="TF-TEXTO-QUADRO"/>
            </w:pPr>
            <w:r>
              <w:t>Abdullah e Rokmain (2023)</w:t>
            </w:r>
          </w:p>
        </w:tc>
        <w:tc>
          <w:tcPr>
            <w:tcW w:w="1926" w:type="dxa"/>
          </w:tcPr>
          <w:p w14:paraId="0AAC209D" w14:textId="046DBC67" w:rsidR="009B3F0A" w:rsidRDefault="4809D2F9" w:rsidP="0A4078C2">
            <w:pPr>
              <w:pStyle w:val="TF-TEXTO-QUADRO"/>
            </w:pPr>
            <w:r>
              <w:t xml:space="preserve">Hossain </w:t>
            </w:r>
            <w:r w:rsidRPr="009D4241">
              <w:rPr>
                <w:i/>
                <w:iCs/>
                <w:rPrChange w:id="564" w:author="Dalton Solano dos Reis" w:date="2024-12-02T13:01:00Z" w16du:dateUtc="2024-12-02T16:01:00Z">
                  <w:rPr/>
                </w:rPrChange>
              </w:rPr>
              <w:t>et al</w:t>
            </w:r>
            <w:r>
              <w:t>. (2021)</w:t>
            </w:r>
          </w:p>
        </w:tc>
        <w:tc>
          <w:tcPr>
            <w:tcW w:w="1926" w:type="dxa"/>
          </w:tcPr>
          <w:p w14:paraId="086BD9B1" w14:textId="6E1CB60E" w:rsidR="009B3F0A" w:rsidRDefault="4809D2F9" w:rsidP="0A4078C2">
            <w:pPr>
              <w:pStyle w:val="TF-TEXTO-QUADRO"/>
            </w:pPr>
            <w:r>
              <w:t>Curiscope</w:t>
            </w:r>
            <w:r w:rsidR="238BD719">
              <w:t xml:space="preserve"> </w:t>
            </w:r>
            <w:r>
              <w:t>(2016)</w:t>
            </w:r>
          </w:p>
        </w:tc>
        <w:tc>
          <w:tcPr>
            <w:tcW w:w="1926" w:type="dxa"/>
          </w:tcPr>
          <w:p w14:paraId="48491055" w14:textId="2BECB6DC" w:rsidR="009B3F0A" w:rsidDel="00EF54E3" w:rsidRDefault="568D52F0" w:rsidP="0A4078C2">
            <w:pPr>
              <w:pStyle w:val="TF-TEXTO-QUADRO"/>
              <w:rPr>
                <w:del w:id="565" w:author="Dalton Solano dos Reis" w:date="2024-12-02T14:10:00Z" w16du:dateUtc="2024-12-02T17:10:00Z"/>
              </w:rPr>
            </w:pPr>
            <w:r>
              <w:t>Body Go</w:t>
            </w:r>
          </w:p>
          <w:p w14:paraId="2C8B06B0" w14:textId="0DA56884" w:rsidR="009B3F0A" w:rsidRDefault="568D52F0" w:rsidP="0A4078C2">
            <w:pPr>
              <w:pStyle w:val="TF-TEXTO-QUADRO"/>
            </w:pPr>
            <w:del w:id="566" w:author="Dalton Solano dos Reis" w:date="2024-12-02T14:10:00Z" w16du:dateUtc="2024-12-02T17:10:00Z">
              <w:r w:rsidDel="00EF54E3">
                <w:delText xml:space="preserve">Nunes </w:delText>
              </w:r>
              <w:r w:rsidR="078CC8CA" w:rsidDel="00EF54E3">
                <w:delText>(2024)</w:delText>
              </w:r>
            </w:del>
          </w:p>
        </w:tc>
      </w:tr>
      <w:tr w:rsidR="009B3F0A" w14:paraId="096BB068" w14:textId="77777777" w:rsidTr="0A4078C2">
        <w:tc>
          <w:tcPr>
            <w:tcW w:w="1925" w:type="dxa"/>
          </w:tcPr>
          <w:p w14:paraId="5CB065ED" w14:textId="1D0CA3D0" w:rsidR="009B3F0A" w:rsidRPr="009D4241" w:rsidRDefault="4809D2F9" w:rsidP="0A4078C2">
            <w:pPr>
              <w:pStyle w:val="TF-TEXTO-QUADRO"/>
              <w:rPr>
                <w:sz w:val="18"/>
                <w:szCs w:val="18"/>
                <w:rPrChange w:id="567" w:author="Dalton Solano dos Reis" w:date="2024-12-02T13:02:00Z" w16du:dateUtc="2024-12-02T16:02:00Z">
                  <w:rPr/>
                </w:rPrChange>
              </w:rPr>
            </w:pPr>
            <w:r w:rsidRPr="009D4241">
              <w:rPr>
                <w:sz w:val="18"/>
                <w:szCs w:val="18"/>
                <w:rPrChange w:id="568" w:author="Dalton Solano dos Reis" w:date="2024-12-02T13:02:00Z" w16du:dateUtc="2024-12-02T16:02:00Z">
                  <w:rPr/>
                </w:rPrChange>
              </w:rPr>
              <w:t>Educacional</w:t>
            </w:r>
          </w:p>
        </w:tc>
        <w:tc>
          <w:tcPr>
            <w:tcW w:w="1926" w:type="dxa"/>
          </w:tcPr>
          <w:p w14:paraId="764327A9" w14:textId="0498B5BB" w:rsidR="009B3F0A" w:rsidRPr="009D4241" w:rsidRDefault="4809D2F9" w:rsidP="0A4078C2">
            <w:pPr>
              <w:pStyle w:val="TF-TEXTO-QUADRO"/>
              <w:rPr>
                <w:sz w:val="18"/>
                <w:szCs w:val="18"/>
                <w:rPrChange w:id="569" w:author="Dalton Solano dos Reis" w:date="2024-12-02T13:02:00Z" w16du:dateUtc="2024-12-02T16:02:00Z">
                  <w:rPr/>
                </w:rPrChange>
              </w:rPr>
            </w:pPr>
            <w:r w:rsidRPr="009D4241">
              <w:rPr>
                <w:sz w:val="18"/>
                <w:szCs w:val="18"/>
                <w:rPrChange w:id="570" w:author="Dalton Solano dos Reis" w:date="2024-12-02T13:02:00Z" w16du:dateUtc="2024-12-02T16:02:00Z">
                  <w:rPr/>
                </w:rPrChange>
              </w:rPr>
              <w:t>Sim</w:t>
            </w:r>
          </w:p>
        </w:tc>
        <w:tc>
          <w:tcPr>
            <w:tcW w:w="1926" w:type="dxa"/>
          </w:tcPr>
          <w:p w14:paraId="0955742F" w14:textId="42CD6E5A" w:rsidR="009B3F0A" w:rsidRPr="009D4241" w:rsidRDefault="4809D2F9" w:rsidP="0A4078C2">
            <w:pPr>
              <w:pStyle w:val="TF-TEXTO-QUADRO"/>
              <w:rPr>
                <w:sz w:val="18"/>
                <w:szCs w:val="18"/>
                <w:rPrChange w:id="571" w:author="Dalton Solano dos Reis" w:date="2024-12-02T13:02:00Z" w16du:dateUtc="2024-12-02T16:02:00Z">
                  <w:rPr/>
                </w:rPrChange>
              </w:rPr>
            </w:pPr>
            <w:r w:rsidRPr="009D4241">
              <w:rPr>
                <w:sz w:val="18"/>
                <w:szCs w:val="18"/>
                <w:rPrChange w:id="572" w:author="Dalton Solano dos Reis" w:date="2024-12-02T13:02:00Z" w16du:dateUtc="2024-12-02T16:02:00Z">
                  <w:rPr/>
                </w:rPrChange>
              </w:rPr>
              <w:t>Sim</w:t>
            </w:r>
          </w:p>
        </w:tc>
        <w:tc>
          <w:tcPr>
            <w:tcW w:w="1926" w:type="dxa"/>
          </w:tcPr>
          <w:p w14:paraId="2E56F73B" w14:textId="54C5D3FA" w:rsidR="009B3F0A" w:rsidRPr="009D4241" w:rsidRDefault="4809D2F9" w:rsidP="0A4078C2">
            <w:pPr>
              <w:pStyle w:val="TF-TEXTO-QUADRO"/>
              <w:rPr>
                <w:sz w:val="18"/>
                <w:szCs w:val="18"/>
                <w:rPrChange w:id="573" w:author="Dalton Solano dos Reis" w:date="2024-12-02T13:02:00Z" w16du:dateUtc="2024-12-02T16:02:00Z">
                  <w:rPr/>
                </w:rPrChange>
              </w:rPr>
            </w:pPr>
            <w:r w:rsidRPr="009D4241">
              <w:rPr>
                <w:sz w:val="18"/>
                <w:szCs w:val="18"/>
                <w:rPrChange w:id="574" w:author="Dalton Solano dos Reis" w:date="2024-12-02T13:02:00Z" w16du:dateUtc="2024-12-02T16:02:00Z">
                  <w:rPr/>
                </w:rPrChange>
              </w:rPr>
              <w:t>Sim</w:t>
            </w:r>
          </w:p>
        </w:tc>
        <w:tc>
          <w:tcPr>
            <w:tcW w:w="1926" w:type="dxa"/>
          </w:tcPr>
          <w:p w14:paraId="59576933" w14:textId="2B963542" w:rsidR="009B3F0A" w:rsidRPr="009D4241" w:rsidRDefault="4809D2F9" w:rsidP="0A4078C2">
            <w:pPr>
              <w:pStyle w:val="TF-TEXTO-QUADRO"/>
              <w:rPr>
                <w:sz w:val="18"/>
                <w:szCs w:val="18"/>
                <w:rPrChange w:id="575" w:author="Dalton Solano dos Reis" w:date="2024-12-02T13:02:00Z" w16du:dateUtc="2024-12-02T16:02:00Z">
                  <w:rPr/>
                </w:rPrChange>
              </w:rPr>
            </w:pPr>
            <w:r w:rsidRPr="009D4241">
              <w:rPr>
                <w:sz w:val="18"/>
                <w:szCs w:val="18"/>
                <w:rPrChange w:id="576" w:author="Dalton Solano dos Reis" w:date="2024-12-02T13:02:00Z" w16du:dateUtc="2024-12-02T16:02:00Z">
                  <w:rPr/>
                </w:rPrChange>
              </w:rPr>
              <w:t>Sim</w:t>
            </w:r>
          </w:p>
        </w:tc>
      </w:tr>
      <w:tr w:rsidR="009B3F0A" w14:paraId="7C02F74C" w14:textId="77777777" w:rsidTr="0A4078C2">
        <w:tc>
          <w:tcPr>
            <w:tcW w:w="1925" w:type="dxa"/>
          </w:tcPr>
          <w:p w14:paraId="035B4852" w14:textId="4F57B9A3" w:rsidR="009B3F0A" w:rsidRPr="009D4241" w:rsidRDefault="4809D2F9" w:rsidP="0A4078C2">
            <w:pPr>
              <w:pStyle w:val="TF-TEXTO-QUADRO"/>
              <w:rPr>
                <w:sz w:val="18"/>
                <w:szCs w:val="18"/>
                <w:rPrChange w:id="577" w:author="Dalton Solano dos Reis" w:date="2024-12-02T13:02:00Z" w16du:dateUtc="2024-12-02T16:02:00Z">
                  <w:rPr/>
                </w:rPrChange>
              </w:rPr>
            </w:pPr>
            <w:r w:rsidRPr="009D4241">
              <w:rPr>
                <w:sz w:val="18"/>
                <w:szCs w:val="18"/>
                <w:rPrChange w:id="578" w:author="Dalton Solano dos Reis" w:date="2024-12-02T13:02:00Z" w16du:dateUtc="2024-12-02T16:02:00Z">
                  <w:rPr/>
                </w:rPrChange>
              </w:rPr>
              <w:t>Utiliza Marcadores</w:t>
            </w:r>
          </w:p>
        </w:tc>
        <w:tc>
          <w:tcPr>
            <w:tcW w:w="1926" w:type="dxa"/>
          </w:tcPr>
          <w:p w14:paraId="5FF230A7" w14:textId="04C2D598" w:rsidR="009B3F0A" w:rsidRPr="009D4241" w:rsidRDefault="4809D2F9" w:rsidP="0A4078C2">
            <w:pPr>
              <w:pStyle w:val="TF-TEXTO-QUADRO"/>
              <w:rPr>
                <w:sz w:val="18"/>
                <w:szCs w:val="18"/>
                <w:rPrChange w:id="579" w:author="Dalton Solano dos Reis" w:date="2024-12-02T13:02:00Z" w16du:dateUtc="2024-12-02T16:02:00Z">
                  <w:rPr/>
                </w:rPrChange>
              </w:rPr>
            </w:pPr>
            <w:r w:rsidRPr="009D4241">
              <w:rPr>
                <w:sz w:val="18"/>
                <w:szCs w:val="18"/>
                <w:rPrChange w:id="580" w:author="Dalton Solano dos Reis" w:date="2024-12-02T13:02:00Z" w16du:dateUtc="2024-12-02T16:02:00Z">
                  <w:rPr/>
                </w:rPrChange>
              </w:rPr>
              <w:t>Sim</w:t>
            </w:r>
          </w:p>
        </w:tc>
        <w:tc>
          <w:tcPr>
            <w:tcW w:w="1926" w:type="dxa"/>
          </w:tcPr>
          <w:p w14:paraId="69415FB7" w14:textId="69E6AA0B" w:rsidR="009B3F0A" w:rsidRPr="009D4241" w:rsidRDefault="4809D2F9" w:rsidP="0A4078C2">
            <w:pPr>
              <w:pStyle w:val="TF-TEXTO-QUADRO"/>
              <w:rPr>
                <w:sz w:val="18"/>
                <w:szCs w:val="18"/>
                <w:rPrChange w:id="581" w:author="Dalton Solano dos Reis" w:date="2024-12-02T13:02:00Z" w16du:dateUtc="2024-12-02T16:02:00Z">
                  <w:rPr/>
                </w:rPrChange>
              </w:rPr>
            </w:pPr>
            <w:r w:rsidRPr="009D4241">
              <w:rPr>
                <w:sz w:val="18"/>
                <w:szCs w:val="18"/>
                <w:rPrChange w:id="582" w:author="Dalton Solano dos Reis" w:date="2024-12-02T13:02:00Z" w16du:dateUtc="2024-12-02T16:02:00Z">
                  <w:rPr/>
                </w:rPrChange>
              </w:rPr>
              <w:t>Sim</w:t>
            </w:r>
          </w:p>
        </w:tc>
        <w:tc>
          <w:tcPr>
            <w:tcW w:w="1926" w:type="dxa"/>
          </w:tcPr>
          <w:p w14:paraId="0C01E2A6" w14:textId="157E7CFA" w:rsidR="009B3F0A" w:rsidRPr="009D4241" w:rsidRDefault="4809D2F9" w:rsidP="0A4078C2">
            <w:pPr>
              <w:pStyle w:val="TF-TEXTO-QUADRO"/>
              <w:rPr>
                <w:sz w:val="18"/>
                <w:szCs w:val="18"/>
                <w:rPrChange w:id="583" w:author="Dalton Solano dos Reis" w:date="2024-12-02T13:02:00Z" w16du:dateUtc="2024-12-02T16:02:00Z">
                  <w:rPr/>
                </w:rPrChange>
              </w:rPr>
            </w:pPr>
            <w:r w:rsidRPr="009D4241">
              <w:rPr>
                <w:sz w:val="18"/>
                <w:szCs w:val="18"/>
                <w:rPrChange w:id="584" w:author="Dalton Solano dos Reis" w:date="2024-12-02T13:02:00Z" w16du:dateUtc="2024-12-02T16:02:00Z">
                  <w:rPr/>
                </w:rPrChange>
              </w:rPr>
              <w:t>Sim</w:t>
            </w:r>
          </w:p>
        </w:tc>
        <w:tc>
          <w:tcPr>
            <w:tcW w:w="1926" w:type="dxa"/>
          </w:tcPr>
          <w:p w14:paraId="3F60B4C0" w14:textId="0AF91AD1" w:rsidR="009B3F0A" w:rsidRPr="009D4241" w:rsidRDefault="4809D2F9" w:rsidP="0A4078C2">
            <w:pPr>
              <w:pStyle w:val="TF-TEXTO-QUADRO"/>
              <w:rPr>
                <w:sz w:val="18"/>
                <w:szCs w:val="18"/>
                <w:rPrChange w:id="585" w:author="Dalton Solano dos Reis" w:date="2024-12-02T13:02:00Z" w16du:dateUtc="2024-12-02T16:02:00Z">
                  <w:rPr/>
                </w:rPrChange>
              </w:rPr>
            </w:pPr>
            <w:r w:rsidRPr="009D4241">
              <w:rPr>
                <w:sz w:val="18"/>
                <w:szCs w:val="18"/>
                <w:rPrChange w:id="586" w:author="Dalton Solano dos Reis" w:date="2024-12-02T13:02:00Z" w16du:dateUtc="2024-12-02T16:02:00Z">
                  <w:rPr/>
                </w:rPrChange>
              </w:rPr>
              <w:t>Sim</w:t>
            </w:r>
          </w:p>
        </w:tc>
      </w:tr>
      <w:tr w:rsidR="009B3F0A" w14:paraId="2072A767" w14:textId="77777777" w:rsidTr="0A4078C2">
        <w:tc>
          <w:tcPr>
            <w:tcW w:w="1925" w:type="dxa"/>
          </w:tcPr>
          <w:p w14:paraId="18D61EBD" w14:textId="698389C9" w:rsidR="009B3F0A" w:rsidRPr="009D4241" w:rsidRDefault="4809D2F9" w:rsidP="0A4078C2">
            <w:pPr>
              <w:pStyle w:val="TF-TEXTO-QUADRO"/>
              <w:rPr>
                <w:sz w:val="18"/>
                <w:szCs w:val="18"/>
                <w:rPrChange w:id="587" w:author="Dalton Solano dos Reis" w:date="2024-12-02T13:02:00Z" w16du:dateUtc="2024-12-02T16:02:00Z">
                  <w:rPr/>
                </w:rPrChange>
              </w:rPr>
            </w:pPr>
            <w:r w:rsidRPr="009D4241">
              <w:rPr>
                <w:sz w:val="18"/>
                <w:szCs w:val="18"/>
                <w:rPrChange w:id="588" w:author="Dalton Solano dos Reis" w:date="2024-12-02T13:02:00Z" w16du:dateUtc="2024-12-02T16:02:00Z">
                  <w:rPr/>
                </w:rPrChange>
              </w:rPr>
              <w:t>Plataformas</w:t>
            </w:r>
          </w:p>
        </w:tc>
        <w:tc>
          <w:tcPr>
            <w:tcW w:w="1926" w:type="dxa"/>
          </w:tcPr>
          <w:p w14:paraId="69660383" w14:textId="05873AD1" w:rsidR="009B3F0A" w:rsidRPr="009D4241" w:rsidRDefault="4809D2F9" w:rsidP="0A4078C2">
            <w:pPr>
              <w:pStyle w:val="TF-TEXTO-QUADRO"/>
              <w:rPr>
                <w:sz w:val="18"/>
                <w:szCs w:val="18"/>
                <w:rPrChange w:id="589" w:author="Dalton Solano dos Reis" w:date="2024-12-02T13:02:00Z" w16du:dateUtc="2024-12-02T16:02:00Z">
                  <w:rPr/>
                </w:rPrChange>
              </w:rPr>
            </w:pPr>
            <w:r w:rsidRPr="009D4241">
              <w:rPr>
                <w:sz w:val="18"/>
                <w:szCs w:val="18"/>
                <w:rPrChange w:id="590" w:author="Dalton Solano dos Reis" w:date="2024-12-02T13:02:00Z" w16du:dateUtc="2024-12-02T16:02:00Z">
                  <w:rPr/>
                </w:rPrChange>
              </w:rPr>
              <w:t xml:space="preserve">Android </w:t>
            </w:r>
          </w:p>
        </w:tc>
        <w:tc>
          <w:tcPr>
            <w:tcW w:w="1926" w:type="dxa"/>
          </w:tcPr>
          <w:p w14:paraId="09A1A40A" w14:textId="37C32BCE" w:rsidR="009B3F0A" w:rsidRPr="009D4241" w:rsidRDefault="4809D2F9" w:rsidP="0A4078C2">
            <w:pPr>
              <w:pStyle w:val="TF-TEXTO-QUADRO"/>
              <w:rPr>
                <w:sz w:val="18"/>
                <w:szCs w:val="18"/>
                <w:rPrChange w:id="591" w:author="Dalton Solano dos Reis" w:date="2024-12-02T13:02:00Z" w16du:dateUtc="2024-12-02T16:02:00Z">
                  <w:rPr/>
                </w:rPrChange>
              </w:rPr>
            </w:pPr>
            <w:r w:rsidRPr="009D4241">
              <w:rPr>
                <w:sz w:val="18"/>
                <w:szCs w:val="18"/>
                <w:rPrChange w:id="592" w:author="Dalton Solano dos Reis" w:date="2024-12-02T13:02:00Z" w16du:dateUtc="2024-12-02T16:02:00Z">
                  <w:rPr/>
                </w:rPrChange>
              </w:rPr>
              <w:t xml:space="preserve">Android </w:t>
            </w:r>
          </w:p>
        </w:tc>
        <w:tc>
          <w:tcPr>
            <w:tcW w:w="1926" w:type="dxa"/>
          </w:tcPr>
          <w:p w14:paraId="191ED93E" w14:textId="49A87D7B" w:rsidR="009B3F0A" w:rsidRPr="009D4241" w:rsidRDefault="4809D2F9" w:rsidP="0A4078C2">
            <w:pPr>
              <w:pStyle w:val="TF-TEXTO-QUADRO"/>
              <w:rPr>
                <w:sz w:val="18"/>
                <w:szCs w:val="18"/>
                <w:rPrChange w:id="593" w:author="Dalton Solano dos Reis" w:date="2024-12-02T13:02:00Z" w16du:dateUtc="2024-12-02T16:02:00Z">
                  <w:rPr/>
                </w:rPrChange>
              </w:rPr>
            </w:pPr>
            <w:r w:rsidRPr="009D4241">
              <w:rPr>
                <w:sz w:val="18"/>
                <w:szCs w:val="18"/>
                <w:rPrChange w:id="594" w:author="Dalton Solano dos Reis" w:date="2024-12-02T13:02:00Z" w16du:dateUtc="2024-12-02T16:02:00Z">
                  <w:rPr/>
                </w:rPrChange>
              </w:rPr>
              <w:t>Android e iOS</w:t>
            </w:r>
          </w:p>
        </w:tc>
        <w:tc>
          <w:tcPr>
            <w:tcW w:w="1926" w:type="dxa"/>
          </w:tcPr>
          <w:p w14:paraId="4F80EF8C" w14:textId="74A1022A" w:rsidR="009B3F0A" w:rsidRPr="009D4241" w:rsidRDefault="4809D2F9" w:rsidP="0A4078C2">
            <w:pPr>
              <w:pStyle w:val="TF-TEXTO-QUADRO"/>
              <w:rPr>
                <w:sz w:val="18"/>
                <w:szCs w:val="18"/>
                <w:rPrChange w:id="595" w:author="Dalton Solano dos Reis" w:date="2024-12-02T13:02:00Z" w16du:dateUtc="2024-12-02T16:02:00Z">
                  <w:rPr/>
                </w:rPrChange>
              </w:rPr>
            </w:pPr>
            <w:r w:rsidRPr="009D4241">
              <w:rPr>
                <w:sz w:val="18"/>
                <w:szCs w:val="18"/>
                <w:rPrChange w:id="596" w:author="Dalton Solano dos Reis" w:date="2024-12-02T13:02:00Z" w16du:dateUtc="2024-12-02T16:02:00Z">
                  <w:rPr/>
                </w:rPrChange>
              </w:rPr>
              <w:t>Android</w:t>
            </w:r>
          </w:p>
        </w:tc>
      </w:tr>
      <w:tr w:rsidR="009B3F0A" w14:paraId="56F2D81B" w14:textId="77777777" w:rsidTr="0A4078C2">
        <w:tc>
          <w:tcPr>
            <w:tcW w:w="1925" w:type="dxa"/>
          </w:tcPr>
          <w:p w14:paraId="698CD037" w14:textId="1A9024B6" w:rsidR="009B3F0A" w:rsidRPr="009D4241" w:rsidRDefault="4809D2F9" w:rsidP="0A4078C2">
            <w:pPr>
              <w:pStyle w:val="TF-TEXTO-QUADRO"/>
              <w:rPr>
                <w:sz w:val="18"/>
                <w:szCs w:val="18"/>
                <w:rPrChange w:id="597" w:author="Dalton Solano dos Reis" w:date="2024-12-02T13:02:00Z" w16du:dateUtc="2024-12-02T16:02:00Z">
                  <w:rPr/>
                </w:rPrChange>
              </w:rPr>
            </w:pPr>
            <w:r w:rsidRPr="009D4241">
              <w:rPr>
                <w:sz w:val="18"/>
                <w:szCs w:val="18"/>
                <w:rPrChange w:id="598" w:author="Dalton Solano dos Reis" w:date="2024-12-02T13:02:00Z" w16du:dateUtc="2024-12-02T16:02:00Z">
                  <w:rPr/>
                </w:rPrChange>
              </w:rPr>
              <w:t>Ferramentas de desenvolvimento</w:t>
            </w:r>
          </w:p>
        </w:tc>
        <w:tc>
          <w:tcPr>
            <w:tcW w:w="1926" w:type="dxa"/>
          </w:tcPr>
          <w:p w14:paraId="5A1CB7DA" w14:textId="7EE62EF5" w:rsidR="009B3F0A" w:rsidRPr="009D4241" w:rsidRDefault="4809D2F9" w:rsidP="0A4078C2">
            <w:pPr>
              <w:pStyle w:val="TF-TEXTO-QUADRO"/>
              <w:rPr>
                <w:sz w:val="18"/>
                <w:szCs w:val="18"/>
                <w:rPrChange w:id="599" w:author="Dalton Solano dos Reis" w:date="2024-12-02T13:02:00Z" w16du:dateUtc="2024-12-02T16:02:00Z">
                  <w:rPr/>
                </w:rPrChange>
              </w:rPr>
            </w:pPr>
            <w:r w:rsidRPr="009D4241">
              <w:rPr>
                <w:sz w:val="18"/>
                <w:szCs w:val="18"/>
                <w:rPrChange w:id="600" w:author="Dalton Solano dos Reis" w:date="2024-12-02T13:02:00Z" w16du:dateUtc="2024-12-02T16:02:00Z">
                  <w:rPr/>
                </w:rPrChange>
              </w:rPr>
              <w:t>Vuforia e Unity</w:t>
            </w:r>
          </w:p>
        </w:tc>
        <w:tc>
          <w:tcPr>
            <w:tcW w:w="1926" w:type="dxa"/>
          </w:tcPr>
          <w:p w14:paraId="1AC6194A" w14:textId="30197A3B" w:rsidR="009B3F0A" w:rsidRPr="009D4241" w:rsidRDefault="4809D2F9" w:rsidP="0A4078C2">
            <w:pPr>
              <w:pStyle w:val="TF-TEXTO-QUADRO"/>
              <w:rPr>
                <w:sz w:val="18"/>
                <w:szCs w:val="18"/>
                <w:rPrChange w:id="601" w:author="Dalton Solano dos Reis" w:date="2024-12-02T13:02:00Z" w16du:dateUtc="2024-12-02T16:02:00Z">
                  <w:rPr/>
                </w:rPrChange>
              </w:rPr>
            </w:pPr>
            <w:r w:rsidRPr="009D4241">
              <w:rPr>
                <w:sz w:val="18"/>
                <w:szCs w:val="18"/>
                <w:rPrChange w:id="602" w:author="Dalton Solano dos Reis" w:date="2024-12-02T13:02:00Z" w16du:dateUtc="2024-12-02T16:02:00Z">
                  <w:rPr/>
                </w:rPrChange>
              </w:rPr>
              <w:t>Unity e Blender</w:t>
            </w:r>
          </w:p>
        </w:tc>
        <w:tc>
          <w:tcPr>
            <w:tcW w:w="1926" w:type="dxa"/>
          </w:tcPr>
          <w:p w14:paraId="3CC4DF5C" w14:textId="4AF38242" w:rsidR="009B3F0A" w:rsidRPr="009D4241" w:rsidRDefault="4809D2F9" w:rsidP="0A4078C2">
            <w:pPr>
              <w:pStyle w:val="TF-TEXTO-QUADRO"/>
              <w:rPr>
                <w:sz w:val="18"/>
                <w:szCs w:val="18"/>
                <w:rPrChange w:id="603" w:author="Dalton Solano dos Reis" w:date="2024-12-02T13:02:00Z" w16du:dateUtc="2024-12-02T16:02:00Z">
                  <w:rPr/>
                </w:rPrChange>
              </w:rPr>
            </w:pPr>
            <w:r w:rsidRPr="009D4241">
              <w:rPr>
                <w:sz w:val="18"/>
                <w:szCs w:val="18"/>
                <w:rPrChange w:id="604" w:author="Dalton Solano dos Reis" w:date="2024-12-02T13:02:00Z" w16du:dateUtc="2024-12-02T16:02:00Z">
                  <w:rPr/>
                </w:rPrChange>
              </w:rPr>
              <w:t>Não mencionado</w:t>
            </w:r>
          </w:p>
        </w:tc>
        <w:tc>
          <w:tcPr>
            <w:tcW w:w="1926" w:type="dxa"/>
          </w:tcPr>
          <w:p w14:paraId="67B99E17" w14:textId="5F2AB84F" w:rsidR="009B3F0A" w:rsidRPr="009D4241" w:rsidRDefault="4809D2F9" w:rsidP="0A4078C2">
            <w:pPr>
              <w:pStyle w:val="TF-TEXTO-QUADRO"/>
              <w:rPr>
                <w:sz w:val="18"/>
                <w:szCs w:val="18"/>
                <w:rPrChange w:id="605" w:author="Dalton Solano dos Reis" w:date="2024-12-02T13:02:00Z" w16du:dateUtc="2024-12-02T16:02:00Z">
                  <w:rPr/>
                </w:rPrChange>
              </w:rPr>
            </w:pPr>
            <w:r w:rsidRPr="009D4241">
              <w:rPr>
                <w:sz w:val="18"/>
                <w:szCs w:val="18"/>
                <w:rPrChange w:id="606" w:author="Dalton Solano dos Reis" w:date="2024-12-02T13:02:00Z" w16du:dateUtc="2024-12-02T16:02:00Z">
                  <w:rPr/>
                </w:rPrChange>
              </w:rPr>
              <w:t>Vuforia e Unity</w:t>
            </w:r>
          </w:p>
        </w:tc>
      </w:tr>
      <w:tr w:rsidR="009B3F0A" w14:paraId="0D4CDD49" w14:textId="77777777" w:rsidTr="0A4078C2">
        <w:tc>
          <w:tcPr>
            <w:tcW w:w="1925" w:type="dxa"/>
          </w:tcPr>
          <w:p w14:paraId="3D597866" w14:textId="32DBEA1B" w:rsidR="009B3F0A" w:rsidRPr="009D4241" w:rsidRDefault="4809D2F9" w:rsidP="0A4078C2">
            <w:pPr>
              <w:pStyle w:val="TF-TEXTO-QUADRO"/>
              <w:rPr>
                <w:sz w:val="18"/>
                <w:szCs w:val="18"/>
                <w:rPrChange w:id="607" w:author="Dalton Solano dos Reis" w:date="2024-12-02T13:02:00Z" w16du:dateUtc="2024-12-02T16:02:00Z">
                  <w:rPr/>
                </w:rPrChange>
              </w:rPr>
            </w:pPr>
            <w:r w:rsidRPr="009D4241">
              <w:rPr>
                <w:sz w:val="18"/>
                <w:szCs w:val="18"/>
                <w:rPrChange w:id="608" w:author="Dalton Solano dos Reis" w:date="2024-12-02T13:02:00Z" w16du:dateUtc="2024-12-02T16:02:00Z">
                  <w:rPr/>
                </w:rPrChange>
              </w:rPr>
              <w:t>Conteúdo abordado</w:t>
            </w:r>
          </w:p>
        </w:tc>
        <w:tc>
          <w:tcPr>
            <w:tcW w:w="1926" w:type="dxa"/>
          </w:tcPr>
          <w:p w14:paraId="2C6CACCF" w14:textId="49B5A79C" w:rsidR="009B3F0A" w:rsidRPr="009D4241" w:rsidRDefault="4809D2F9" w:rsidP="0A4078C2">
            <w:pPr>
              <w:pStyle w:val="TF-TEXTO-QUADRO"/>
              <w:rPr>
                <w:sz w:val="18"/>
                <w:szCs w:val="18"/>
                <w:rPrChange w:id="609" w:author="Dalton Solano dos Reis" w:date="2024-12-02T13:02:00Z" w16du:dateUtc="2024-12-02T16:02:00Z">
                  <w:rPr/>
                </w:rPrChange>
              </w:rPr>
            </w:pPr>
            <w:r w:rsidRPr="009D4241">
              <w:rPr>
                <w:sz w:val="18"/>
                <w:szCs w:val="18"/>
                <w:rPrChange w:id="610" w:author="Dalton Solano dos Reis" w:date="2024-12-02T13:02:00Z" w16du:dateUtc="2024-12-02T16:02:00Z">
                  <w:rPr/>
                </w:rPrChange>
              </w:rPr>
              <w:t xml:space="preserve">Órgãos </w:t>
            </w:r>
            <w:del w:id="611" w:author="Dalton Solano dos Reis" w:date="2024-12-02T13:02:00Z" w16du:dateUtc="2024-12-02T16:02:00Z">
              <w:r w:rsidRPr="009D4241" w:rsidDel="009D4241">
                <w:rPr>
                  <w:sz w:val="18"/>
                  <w:szCs w:val="18"/>
                  <w:rPrChange w:id="612" w:author="Dalton Solano dos Reis" w:date="2024-12-02T13:02:00Z" w16du:dateUtc="2024-12-02T16:02:00Z">
                    <w:rPr/>
                  </w:rPrChange>
                </w:rPr>
                <w:delText xml:space="preserve">do </w:delText>
              </w:r>
            </w:del>
            <w:r w:rsidRPr="009D4241">
              <w:rPr>
                <w:sz w:val="18"/>
                <w:szCs w:val="18"/>
                <w:rPrChange w:id="613" w:author="Dalton Solano dos Reis" w:date="2024-12-02T13:02:00Z" w16du:dateUtc="2024-12-02T16:02:00Z">
                  <w:rPr/>
                </w:rPrChange>
              </w:rPr>
              <w:t>corpo humano</w:t>
            </w:r>
          </w:p>
        </w:tc>
        <w:tc>
          <w:tcPr>
            <w:tcW w:w="1926" w:type="dxa"/>
          </w:tcPr>
          <w:p w14:paraId="602E4D2D" w14:textId="09220FA5" w:rsidR="009B3F0A" w:rsidRPr="009D4241" w:rsidRDefault="4809D2F9" w:rsidP="0A4078C2">
            <w:pPr>
              <w:pStyle w:val="TF-TEXTO-QUADRO"/>
              <w:rPr>
                <w:sz w:val="18"/>
                <w:szCs w:val="18"/>
                <w:rPrChange w:id="614" w:author="Dalton Solano dos Reis" w:date="2024-12-02T13:02:00Z" w16du:dateUtc="2024-12-02T16:02:00Z">
                  <w:rPr/>
                </w:rPrChange>
              </w:rPr>
            </w:pPr>
            <w:r w:rsidRPr="009D4241">
              <w:rPr>
                <w:sz w:val="18"/>
                <w:szCs w:val="18"/>
                <w:rPrChange w:id="615" w:author="Dalton Solano dos Reis" w:date="2024-12-02T13:02:00Z" w16du:dateUtc="2024-12-02T16:02:00Z">
                  <w:rPr/>
                </w:rPrChange>
              </w:rPr>
              <w:t>Esqueleto humano</w:t>
            </w:r>
          </w:p>
        </w:tc>
        <w:tc>
          <w:tcPr>
            <w:tcW w:w="1926" w:type="dxa"/>
          </w:tcPr>
          <w:p w14:paraId="6B53983A" w14:textId="4DBDDDC9" w:rsidR="009B3F0A" w:rsidRPr="009D4241" w:rsidRDefault="4809D2F9" w:rsidP="0A4078C2">
            <w:pPr>
              <w:pStyle w:val="TF-TEXTO-QUADRO"/>
              <w:rPr>
                <w:sz w:val="18"/>
                <w:szCs w:val="18"/>
                <w:rPrChange w:id="616" w:author="Dalton Solano dos Reis" w:date="2024-12-02T13:02:00Z" w16du:dateUtc="2024-12-02T16:02:00Z">
                  <w:rPr/>
                </w:rPrChange>
              </w:rPr>
            </w:pPr>
            <w:r w:rsidRPr="009D4241">
              <w:rPr>
                <w:sz w:val="18"/>
                <w:szCs w:val="18"/>
                <w:rPrChange w:id="617" w:author="Dalton Solano dos Reis" w:date="2024-12-02T13:02:00Z" w16du:dateUtc="2024-12-02T16:02:00Z">
                  <w:rPr/>
                </w:rPrChange>
              </w:rPr>
              <w:t xml:space="preserve">Órgãos </w:t>
            </w:r>
            <w:del w:id="618" w:author="Dalton Solano dos Reis" w:date="2024-12-02T13:02:00Z" w16du:dateUtc="2024-12-02T16:02:00Z">
              <w:r w:rsidRPr="009D4241" w:rsidDel="009D4241">
                <w:rPr>
                  <w:sz w:val="18"/>
                  <w:szCs w:val="18"/>
                  <w:rPrChange w:id="619" w:author="Dalton Solano dos Reis" w:date="2024-12-02T13:02:00Z" w16du:dateUtc="2024-12-02T16:02:00Z">
                    <w:rPr/>
                  </w:rPrChange>
                </w:rPr>
                <w:delText xml:space="preserve">do </w:delText>
              </w:r>
            </w:del>
            <w:r w:rsidRPr="009D4241">
              <w:rPr>
                <w:sz w:val="18"/>
                <w:szCs w:val="18"/>
                <w:rPrChange w:id="620" w:author="Dalton Solano dos Reis" w:date="2024-12-02T13:02:00Z" w16du:dateUtc="2024-12-02T16:02:00Z">
                  <w:rPr/>
                </w:rPrChange>
              </w:rPr>
              <w:t>corpo humano</w:t>
            </w:r>
          </w:p>
        </w:tc>
        <w:tc>
          <w:tcPr>
            <w:tcW w:w="1926" w:type="dxa"/>
          </w:tcPr>
          <w:p w14:paraId="0103E3F5" w14:textId="235D407D" w:rsidR="009B3F0A" w:rsidRPr="009D4241" w:rsidRDefault="4809D2F9" w:rsidP="0A4078C2">
            <w:pPr>
              <w:pStyle w:val="TF-TEXTO-QUADRO"/>
              <w:rPr>
                <w:sz w:val="18"/>
                <w:szCs w:val="18"/>
                <w:rPrChange w:id="621" w:author="Dalton Solano dos Reis" w:date="2024-12-02T13:02:00Z" w16du:dateUtc="2024-12-02T16:02:00Z">
                  <w:rPr/>
                </w:rPrChange>
              </w:rPr>
            </w:pPr>
            <w:r w:rsidRPr="009D4241">
              <w:rPr>
                <w:sz w:val="18"/>
                <w:szCs w:val="18"/>
                <w:rPrChange w:id="622" w:author="Dalton Solano dos Reis" w:date="2024-12-02T13:02:00Z" w16du:dateUtc="2024-12-02T16:02:00Z">
                  <w:rPr/>
                </w:rPrChange>
              </w:rPr>
              <w:t xml:space="preserve">Órgãos </w:t>
            </w:r>
            <w:del w:id="623" w:author="Dalton Solano dos Reis" w:date="2024-12-02T13:02:00Z" w16du:dateUtc="2024-12-02T16:02:00Z">
              <w:r w:rsidRPr="009D4241" w:rsidDel="009D4241">
                <w:rPr>
                  <w:sz w:val="18"/>
                  <w:szCs w:val="18"/>
                  <w:rPrChange w:id="624" w:author="Dalton Solano dos Reis" w:date="2024-12-02T13:02:00Z" w16du:dateUtc="2024-12-02T16:02:00Z">
                    <w:rPr/>
                  </w:rPrChange>
                </w:rPr>
                <w:delText xml:space="preserve">do </w:delText>
              </w:r>
            </w:del>
            <w:r w:rsidRPr="009D4241">
              <w:rPr>
                <w:sz w:val="18"/>
                <w:szCs w:val="18"/>
                <w:rPrChange w:id="625" w:author="Dalton Solano dos Reis" w:date="2024-12-02T13:02:00Z" w16du:dateUtc="2024-12-02T16:02:00Z">
                  <w:rPr/>
                </w:rPrChange>
              </w:rPr>
              <w:t>corpo humano</w:t>
            </w:r>
          </w:p>
        </w:tc>
      </w:tr>
    </w:tbl>
    <w:p w14:paraId="0C012316" w14:textId="77777777" w:rsidR="009D4241" w:rsidRDefault="009D4241" w:rsidP="009D4241">
      <w:pPr>
        <w:pStyle w:val="TF-FONTE"/>
        <w:rPr>
          <w:ins w:id="626" w:author="Dalton Solano dos Reis" w:date="2024-12-02T13:03:00Z" w16du:dateUtc="2024-12-02T16:03:00Z"/>
        </w:rPr>
      </w:pPr>
      <w:ins w:id="627" w:author="Dalton Solano dos Reis" w:date="2024-12-02T13:03:00Z" w16du:dateUtc="2024-12-02T16:03:00Z">
        <w:r>
          <w:t>Fonte: elaborado pela autora.</w:t>
        </w:r>
      </w:ins>
    </w:p>
    <w:p w14:paraId="43AC43A9" w14:textId="7BA99D50" w:rsidR="009B3F0A" w:rsidRPr="009B3F0A" w:rsidRDefault="078CC8CA" w:rsidP="009B3F0A">
      <w:pPr>
        <w:pStyle w:val="TF-TEXTO"/>
      </w:pPr>
      <w:r>
        <w:t xml:space="preserve">Diante do exposto, o aplicativo </w:t>
      </w:r>
      <w:r w:rsidR="064003FB">
        <w:t xml:space="preserve">desenvolvido </w:t>
      </w:r>
      <w:r>
        <w:t>torna-se relevante por ser uma alternativa ao aprendizado de anatomia humana. O aplicativo desenvolvido ajuda o aluno a manter-se motivado na compreensão dos conteúdos</w:t>
      </w:r>
      <w:r w:rsidR="28DB2889">
        <w:t>, pois proporciona</w:t>
      </w:r>
      <w:r>
        <w:t xml:space="preserve"> um ambiente lúdico e dinâmico para o aprendizado</w:t>
      </w:r>
      <w:r w:rsidR="0CD2D116">
        <w:t>.</w:t>
      </w:r>
    </w:p>
    <w:p w14:paraId="22A73359" w14:textId="13AC77FA" w:rsidR="00CA1C15" w:rsidRPr="00CA1C15" w:rsidRDefault="00F255FC" w:rsidP="009B3F0A">
      <w:pPr>
        <w:pStyle w:val="Ttulo1"/>
      </w:pPr>
      <w:r w:rsidRPr="006A45B5">
        <w:t>CONCLUSÕES</w:t>
      </w:r>
      <w:bookmarkEnd w:id="447"/>
      <w:bookmarkEnd w:id="448"/>
      <w:bookmarkEnd w:id="449"/>
      <w:bookmarkEnd w:id="450"/>
      <w:bookmarkEnd w:id="451"/>
      <w:bookmarkEnd w:id="452"/>
      <w:bookmarkEnd w:id="453"/>
    </w:p>
    <w:p w14:paraId="5E6B23ED" w14:textId="39F8A80F" w:rsidR="00AF16BC" w:rsidRPr="00AF16BC" w:rsidRDefault="4B5A5B11" w:rsidP="001B2F1E">
      <w:pPr>
        <w:pStyle w:val="TF-TEXTO"/>
      </w:pPr>
      <w:r>
        <w:t xml:space="preserve">O trabalho atingiu seus objetivos, visto que criou um aplicativo de </w:t>
      </w:r>
      <w:del w:id="628" w:author="Dalton Solano dos Reis" w:date="2024-12-02T13:03:00Z" w16du:dateUtc="2024-12-02T16:03:00Z">
        <w:r w:rsidDel="009D4241">
          <w:delText xml:space="preserve">realidade </w:delText>
        </w:r>
      </w:del>
      <w:ins w:id="629" w:author="Dalton Solano dos Reis" w:date="2024-12-02T13:03:00Z" w16du:dateUtc="2024-12-02T16:03:00Z">
        <w:r w:rsidR="009D4241">
          <w:t>R</w:t>
        </w:r>
        <w:r w:rsidR="009D4241">
          <w:t xml:space="preserve">ealidade </w:t>
        </w:r>
      </w:ins>
      <w:del w:id="630" w:author="Dalton Solano dos Reis" w:date="2024-12-02T13:03:00Z" w16du:dateUtc="2024-12-02T16:03:00Z">
        <w:r w:rsidDel="009D4241">
          <w:delText xml:space="preserve">aumentada </w:delText>
        </w:r>
      </w:del>
      <w:ins w:id="631" w:author="Dalton Solano dos Reis" w:date="2024-12-02T13:07:00Z" w16du:dateUtc="2024-12-02T16:07:00Z">
        <w:r w:rsidR="006E372A">
          <w:t>Aumentada</w:t>
        </w:r>
      </w:ins>
      <w:ins w:id="632" w:author="Dalton Solano dos Reis" w:date="2024-12-02T13:03:00Z" w16du:dateUtc="2024-12-02T16:03:00Z">
        <w:r w:rsidR="009D4241">
          <w:t xml:space="preserve"> </w:t>
        </w:r>
      </w:ins>
      <w:r>
        <w:t xml:space="preserve">para o ensino de anatomia humana mostrando as funcionalidades de carda órgão. </w:t>
      </w:r>
      <w:ins w:id="633" w:author="Dalton Solano dos Reis" w:date="2024-12-02T13:03:00Z" w16du:dateUtc="2024-12-02T16:03:00Z">
        <w:r w:rsidR="009D4241">
          <w:t xml:space="preserve">O aplicativo </w:t>
        </w:r>
      </w:ins>
      <w:ins w:id="634" w:author="Dalton Solano dos Reis" w:date="2024-12-02T13:04:00Z" w16du:dateUtc="2024-12-02T16:04:00Z">
        <w:r w:rsidR="009D4241">
          <w:t xml:space="preserve">permite visualizar </w:t>
        </w:r>
      </w:ins>
      <w:del w:id="635" w:author="Dalton Solano dos Reis" w:date="2024-12-02T13:04:00Z" w16du:dateUtc="2024-12-02T16:04:00Z">
        <w:r w:rsidDel="009D4241">
          <w:delText xml:space="preserve">Ele cria os </w:delText>
        </w:r>
      </w:del>
      <w:r>
        <w:t xml:space="preserve">objetos 3D </w:t>
      </w:r>
      <w:ins w:id="636" w:author="Dalton Solano dos Reis" w:date="2024-12-02T13:04:00Z" w16du:dateUtc="2024-12-02T16:04:00Z">
        <w:r w:rsidR="009D4241">
          <w:t xml:space="preserve">que representam os órgãos </w:t>
        </w:r>
      </w:ins>
      <w:r>
        <w:t xml:space="preserve">através da leitura dos marcadores, interage com os usuários através de um jogo, </w:t>
      </w:r>
      <w:ins w:id="637" w:author="Dalton Solano dos Reis" w:date="2024-12-02T13:04:00Z" w16du:dateUtc="2024-12-02T16:04:00Z">
        <w:r w:rsidR="009D4241">
          <w:t xml:space="preserve">e </w:t>
        </w:r>
      </w:ins>
      <w:r>
        <w:t>mostra as funções de cada órgão selecionado</w:t>
      </w:r>
      <w:r w:rsidR="447A48A4">
        <w:t>. Com isso</w:t>
      </w:r>
      <w:r w:rsidR="0202EE48">
        <w:t>,</w:t>
      </w:r>
      <w:r w:rsidR="447A48A4">
        <w:t xml:space="preserve"> o trabalho</w:t>
      </w:r>
      <w:r w:rsidR="5E2CDEBE">
        <w:t xml:space="preserve"> </w:t>
      </w:r>
      <w:del w:id="638" w:author="Dalton Solano dos Reis" w:date="2024-12-02T13:05:00Z" w16du:dateUtc="2024-12-02T16:05:00Z">
        <w:r w:rsidR="5E2CDEBE" w:rsidDel="009D4241">
          <w:delText xml:space="preserve">mostra </w:delText>
        </w:r>
      </w:del>
      <w:ins w:id="639" w:author="Dalton Solano dos Reis" w:date="2024-12-02T13:05:00Z" w16du:dateUtc="2024-12-02T16:05:00Z">
        <w:r w:rsidR="009D4241">
          <w:t>tem</w:t>
        </w:r>
        <w:r w:rsidR="009D4241">
          <w:t xml:space="preserve"> </w:t>
        </w:r>
      </w:ins>
      <w:r w:rsidR="5E2CDEBE">
        <w:t xml:space="preserve">como contribuição social disponibilizar </w:t>
      </w:r>
      <w:r>
        <w:t>um método funcional e tecnológico para o processo de ensino-aprendizagem</w:t>
      </w:r>
      <w:ins w:id="640" w:author="Dalton Solano dos Reis" w:date="2024-12-02T13:05:00Z" w16du:dateUtc="2024-12-02T16:05:00Z">
        <w:r w:rsidR="009D4241">
          <w:t xml:space="preserve"> nessa área de estudo</w:t>
        </w:r>
      </w:ins>
      <w:r>
        <w:t xml:space="preserve">. </w:t>
      </w:r>
    </w:p>
    <w:p w14:paraId="26F070B3" w14:textId="16693C94" w:rsidR="00AF16BC" w:rsidRPr="00AF16BC" w:rsidRDefault="5AD556BA" w:rsidP="001B2F1E">
      <w:pPr>
        <w:pStyle w:val="TF-TEXTO"/>
      </w:pPr>
      <w:r>
        <w:t xml:space="preserve">De acordo com os testes realizados com os alunos tiveram uma boa experiência no uso do aplicativo, conseguiram entender as funções e se sentiram estimulados a jogar. Alguns alunos precisaram de ajuda para resolver as questões devido </w:t>
      </w:r>
      <w:r>
        <w:lastRenderedPageBreak/>
        <w:t xml:space="preserve">a compreensão do conteúdo, mostrando que há oportunidades de melhoria no conteúdo do aplicativo para deixá-lo mais compreensível para o uso nas escolas. </w:t>
      </w:r>
    </w:p>
    <w:p w14:paraId="2F48777E" w14:textId="2D5BF877" w:rsidR="00AF16BC" w:rsidRPr="00AF16BC" w:rsidRDefault="5AD556BA" w:rsidP="001B2F1E">
      <w:pPr>
        <w:pStyle w:val="TF-TEXTO"/>
      </w:pPr>
      <w:r>
        <w:t xml:space="preserve">Assim, pode-se concluir que a utilização dos conceitos de </w:t>
      </w:r>
      <w:del w:id="641" w:author="Dalton Solano dos Reis" w:date="2024-12-02T13:09:00Z" w16du:dateUtc="2024-12-02T16:09:00Z">
        <w:r w:rsidDel="006E372A">
          <w:delText xml:space="preserve">realidade </w:delText>
        </w:r>
      </w:del>
      <w:ins w:id="642" w:author="Dalton Solano dos Reis" w:date="2024-12-02T13:09:00Z" w16du:dateUtc="2024-12-02T16:09:00Z">
        <w:r w:rsidR="006E372A">
          <w:t>R</w:t>
        </w:r>
        <w:r w:rsidR="006E372A">
          <w:t xml:space="preserve">ealidade </w:t>
        </w:r>
      </w:ins>
      <w:del w:id="643" w:author="Dalton Solano dos Reis" w:date="2024-12-02T13:09:00Z" w16du:dateUtc="2024-12-02T16:09:00Z">
        <w:r w:rsidDel="006E372A">
          <w:delText xml:space="preserve">aumentada </w:delText>
        </w:r>
      </w:del>
      <w:ins w:id="644" w:author="Dalton Solano dos Reis" w:date="2024-12-02T13:09:00Z" w16du:dateUtc="2024-12-02T16:09:00Z">
        <w:r w:rsidR="006E372A">
          <w:t>A</w:t>
        </w:r>
        <w:r w:rsidR="006E372A">
          <w:t xml:space="preserve">umentada </w:t>
        </w:r>
      </w:ins>
      <w:r>
        <w:t xml:space="preserve">trouxe benefícios para auxiliar no aprendizado dos estudantes. A utilização do Unity em conjunto com o Vuforia para a construção do aplicativo se mostrou eficaz. </w:t>
      </w:r>
      <w:del w:id="645" w:author="Dalton Solano dos Reis" w:date="2024-12-02T13:09:00Z" w16du:dateUtc="2024-12-02T16:09:00Z">
        <w:r w:rsidDel="006E372A">
          <w:delText xml:space="preserve">A cada atualização no código-fonte no Visual Studio Code é atualizado no Unity facilitando o desenvolvimento. </w:delText>
        </w:r>
      </w:del>
      <w:r>
        <w:t xml:space="preserve">As limitações do trabalho foi principalmente não obter bons resultados com o </w:t>
      </w:r>
      <w:del w:id="646" w:author="Dalton Solano dos Reis" w:date="2024-12-02T13:25:00Z" w16du:dateUtc="2024-12-02T16:25:00Z">
        <w:r w:rsidDel="00C01D10">
          <w:delText xml:space="preserve">Scanner </w:delText>
        </w:r>
      </w:del>
      <w:ins w:id="647" w:author="Dalton Solano dos Reis" w:date="2024-12-02T13:25:00Z" w16du:dateUtc="2024-12-02T16:25:00Z">
        <w:r w:rsidR="00C01D10">
          <w:t>digital</w:t>
        </w:r>
      </w:ins>
      <w:ins w:id="648" w:author="Dalton Solano dos Reis" w:date="2024-12-02T13:26:00Z" w16du:dateUtc="2024-12-02T16:26:00Z">
        <w:r w:rsidR="00C01D10">
          <w:t>izador</w:t>
        </w:r>
      </w:ins>
      <w:ins w:id="649" w:author="Dalton Solano dos Reis" w:date="2024-12-02T13:25:00Z" w16du:dateUtc="2024-12-02T16:25:00Z">
        <w:r w:rsidR="00C01D10">
          <w:t xml:space="preserve"> </w:t>
        </w:r>
      </w:ins>
      <w:r>
        <w:t>3D do laboratório</w:t>
      </w:r>
      <w:ins w:id="650" w:author="Dalton Solano dos Reis" w:date="2024-12-02T13:20:00Z" w16du:dateUtc="2024-12-02T16:20:00Z">
        <w:r w:rsidR="00C01D10">
          <w:t xml:space="preserve"> (Apêndice A)</w:t>
        </w:r>
      </w:ins>
      <w:r>
        <w:t xml:space="preserve">, </w:t>
      </w:r>
      <w:ins w:id="651" w:author="Dalton Solano dos Reis" w:date="2024-12-02T13:20:00Z" w16du:dateUtc="2024-12-02T16:20:00Z">
        <w:r w:rsidR="00C01D10">
          <w:t xml:space="preserve">e </w:t>
        </w:r>
      </w:ins>
      <w:r>
        <w:t>com isso foi preciso utilizar um aparelho iOS com tecnologi</w:t>
      </w:r>
      <w:ins w:id="652" w:author="Dalton Solano dos Reis" w:date="2024-12-02T13:21:00Z" w16du:dateUtc="2024-12-02T16:21:00Z">
        <w:r w:rsidR="00C01D10">
          <w:t xml:space="preserve">a </w:t>
        </w:r>
      </w:ins>
      <w:del w:id="653" w:author="Dalton Solano dos Reis" w:date="2024-12-02T13:21:00Z" w16du:dateUtc="2024-12-02T16:21:00Z">
        <w:r w:rsidDel="00C01D10">
          <w:delText>a</w:delText>
        </w:r>
      </w:del>
      <w:ins w:id="654" w:author="Dalton Solano dos Reis" w:date="2024-12-02T13:21:00Z" w16du:dateUtc="2024-12-02T16:21:00Z">
        <w:r w:rsidR="00C01D10">
          <w:t>L</w:t>
        </w:r>
      </w:ins>
      <w:ins w:id="655" w:author="Dalton Solano dos Reis" w:date="2024-12-02T13:21:00Z">
        <w:r w:rsidR="00C01D10" w:rsidRPr="00C01D10">
          <w:t>ight Detection and Ranging</w:t>
        </w:r>
      </w:ins>
      <w:r>
        <w:t xml:space="preserve"> </w:t>
      </w:r>
      <w:ins w:id="656" w:author="Dalton Solano dos Reis" w:date="2024-12-02T13:21:00Z" w16du:dateUtc="2024-12-02T16:21:00Z">
        <w:r w:rsidR="00C01D10">
          <w:t xml:space="preserve">(LiDAR) </w:t>
        </w:r>
      </w:ins>
      <w:r>
        <w:t xml:space="preserve">para gerar os objetos 3D. </w:t>
      </w:r>
      <w:ins w:id="657" w:author="Dalton Solano dos Reis" w:date="2024-12-02T13:22:00Z" w16du:dateUtc="2024-12-02T16:22:00Z">
        <w:r w:rsidR="00C01D10">
          <w:t>Também, alguns marcadores de imagens usados na Realidade Aumentada apresentaram p</w:t>
        </w:r>
      </w:ins>
      <w:ins w:id="658" w:author="Dalton Solano dos Reis" w:date="2024-12-02T13:23:00Z" w16du:dateUtc="2024-12-02T16:23:00Z">
        <w:r w:rsidR="00C01D10">
          <w:t>ara o seu reconhecimento como marcador devido a algumas semelhanças entre as imagens</w:t>
        </w:r>
      </w:ins>
      <w:ins w:id="659" w:author="Dalton Solano dos Reis" w:date="2024-12-02T13:36:00Z" w16du:dateUtc="2024-12-02T16:36:00Z">
        <w:r w:rsidR="00F7629A">
          <w:t xml:space="preserve"> </w:t>
        </w:r>
        <w:r w:rsidR="00F7629A">
          <w:t xml:space="preserve"> (Apêndice </w:t>
        </w:r>
        <w:r w:rsidR="00F7629A">
          <w:t>B</w:t>
        </w:r>
        <w:r w:rsidR="00F7629A">
          <w:t>)</w:t>
        </w:r>
      </w:ins>
      <w:del w:id="660" w:author="Dalton Solano dos Reis" w:date="2024-12-02T13:23:00Z" w16du:dateUtc="2024-12-02T16:23:00Z">
        <w:r w:rsidDel="00C01D10">
          <w:delText>Tivemos dificuldade no reconhecimento de algumas imagens devido a algumas semelhanças entre elas</w:delText>
        </w:r>
      </w:del>
      <w:r>
        <w:t xml:space="preserve">. </w:t>
      </w:r>
      <w:ins w:id="661" w:author="Dalton Solano dos Reis" w:date="2024-12-02T13:23:00Z" w16du:dateUtc="2024-12-02T16:23:00Z">
        <w:r w:rsidR="00C01D10">
          <w:t xml:space="preserve">Nesse caso foram gerados ruídos nas imagens </w:t>
        </w:r>
      </w:ins>
      <w:ins w:id="662" w:author="Dalton Solano dos Reis" w:date="2024-12-02T13:24:00Z" w16du:dateUtc="2024-12-02T16:24:00Z">
        <w:r w:rsidR="00C01D10">
          <w:t xml:space="preserve">dos marcadores para aumentar a taxa de reconhecimento. </w:t>
        </w:r>
      </w:ins>
      <w:r>
        <w:t xml:space="preserve">As possíveis extensões para esse trabalho seriam: </w:t>
      </w:r>
    </w:p>
    <w:p w14:paraId="149DD1AB" w14:textId="07429FCB" w:rsidR="00AF16BC" w:rsidRPr="00AF16BC" w:rsidRDefault="00AF16BC" w:rsidP="006E372A">
      <w:pPr>
        <w:pStyle w:val="TF-ALNEA"/>
        <w:pPrChange w:id="663" w:author="Dalton Solano dos Reis" w:date="2024-12-02T13:14:00Z" w16du:dateUtc="2024-12-02T16:14:00Z">
          <w:pPr>
            <w:pStyle w:val="TF-TEXTO"/>
          </w:pPr>
        </w:pPrChange>
      </w:pPr>
      <w:del w:id="664" w:author="Dalton Solano dos Reis" w:date="2024-12-02T13:14:00Z" w16du:dateUtc="2024-12-02T16:14:00Z">
        <w:r w:rsidRPr="00AF16BC" w:rsidDel="006E372A">
          <w:delText xml:space="preserve">a) </w:delText>
        </w:r>
      </w:del>
      <w:ins w:id="665" w:author="Dalton Solano dos Reis" w:date="2024-12-02T13:11:00Z" w16du:dateUtc="2024-12-02T16:11:00Z">
        <w:r w:rsidR="006E372A">
          <w:t>al</w:t>
        </w:r>
      </w:ins>
      <w:ins w:id="666" w:author="Dalton Solano dos Reis" w:date="2024-12-02T13:12:00Z" w16du:dateUtc="2024-12-02T16:12:00Z">
        <w:r w:rsidR="006E372A">
          <w:t>ém de utilizar os atuais marcadores de imagem, usar os próprios objetos 3D dos órg</w:t>
        </w:r>
      </w:ins>
      <w:ins w:id="667" w:author="Dalton Solano dos Reis" w:date="2024-12-02T13:13:00Z" w16du:dateUtc="2024-12-02T16:13:00Z">
        <w:r w:rsidR="006E372A">
          <w:t>ãos do corpo anatômico como marcador para a Realidade Aumentada</w:t>
        </w:r>
      </w:ins>
      <w:del w:id="668" w:author="Dalton Solano dos Reis" w:date="2024-12-02T13:13:00Z" w16du:dateUtc="2024-12-02T16:13:00Z">
        <w:r w:rsidRPr="00AF16BC" w:rsidDel="006E372A">
          <w:delText>criar marcadores através dos próprios objetos</w:delText>
        </w:r>
      </w:del>
      <w:r w:rsidRPr="00AF16BC">
        <w:t>;</w:t>
      </w:r>
    </w:p>
    <w:p w14:paraId="496FEC93" w14:textId="3889624B" w:rsidR="00AF16BC" w:rsidRPr="00AF16BC" w:rsidRDefault="006E372A" w:rsidP="006E372A">
      <w:pPr>
        <w:pStyle w:val="TF-ALNEA"/>
        <w:pPrChange w:id="669" w:author="Dalton Solano dos Reis" w:date="2024-12-02T13:14:00Z" w16du:dateUtc="2024-12-02T16:14:00Z">
          <w:pPr>
            <w:pStyle w:val="TF-TEXTO"/>
          </w:pPr>
        </w:pPrChange>
      </w:pPr>
      <w:ins w:id="670" w:author="Dalton Solano dos Reis" w:date="2024-12-02T13:15:00Z" w16du:dateUtc="2024-12-02T16:15:00Z">
        <w:r>
          <w:t xml:space="preserve">visualizar um </w:t>
        </w:r>
        <w:r w:rsidRPr="006E372A">
          <w:rPr>
            <w:i/>
            <w:iCs/>
            <w:rPrChange w:id="671" w:author="Dalton Solano dos Reis" w:date="2024-12-02T13:15:00Z" w16du:dateUtc="2024-12-02T16:15:00Z">
              <w:rPr/>
            </w:rPrChange>
          </w:rPr>
          <w:t>feedback</w:t>
        </w:r>
        <w:r>
          <w:t xml:space="preserve"> </w:t>
        </w:r>
      </w:ins>
      <w:del w:id="672" w:author="Dalton Solano dos Reis" w:date="2024-12-02T13:14:00Z" w16du:dateUtc="2024-12-02T16:14:00Z">
        <w:r w:rsidR="00AF16BC" w:rsidRPr="00AF16BC" w:rsidDel="006E372A">
          <w:delText xml:space="preserve">b) </w:delText>
        </w:r>
      </w:del>
      <w:del w:id="673" w:author="Dalton Solano dos Reis" w:date="2024-12-02T13:15:00Z" w16du:dateUtc="2024-12-02T16:15:00Z">
        <w:r w:rsidR="00AF16BC" w:rsidRPr="00AF16BC" w:rsidDel="006E372A">
          <w:delText xml:space="preserve">criar botões de </w:delText>
        </w:r>
      </w:del>
      <w:ins w:id="674" w:author="Dalton Solano dos Reis" w:date="2024-12-02T13:15:00Z" w16du:dateUtc="2024-12-02T16:15:00Z">
        <w:r>
          <w:t xml:space="preserve">de </w:t>
        </w:r>
      </w:ins>
      <w:r w:rsidR="00AF16BC" w:rsidRPr="00AF16BC">
        <w:t xml:space="preserve">erro ou acerto a cada pergunta; </w:t>
      </w:r>
    </w:p>
    <w:p w14:paraId="0291C1B5" w14:textId="58B7211C" w:rsidR="00AF16BC" w:rsidRPr="00AF16BC" w:rsidRDefault="00AF16BC" w:rsidP="006E372A">
      <w:pPr>
        <w:pStyle w:val="TF-ALNEA"/>
        <w:pPrChange w:id="675" w:author="Dalton Solano dos Reis" w:date="2024-12-02T13:14:00Z" w16du:dateUtc="2024-12-02T16:14:00Z">
          <w:pPr>
            <w:pStyle w:val="TF-TEXTO"/>
          </w:pPr>
        </w:pPrChange>
      </w:pPr>
      <w:del w:id="676" w:author="Dalton Solano dos Reis" w:date="2024-12-02T13:14:00Z" w16du:dateUtc="2024-12-02T16:14:00Z">
        <w:r w:rsidRPr="00AF16BC" w:rsidDel="006E372A">
          <w:delText xml:space="preserve">c) </w:delText>
        </w:r>
      </w:del>
      <w:del w:id="677" w:author="Dalton Solano dos Reis" w:date="2024-12-02T13:16:00Z" w16du:dateUtc="2024-12-02T16:16:00Z">
        <w:r w:rsidRPr="00AF16BC" w:rsidDel="006E372A">
          <w:delText xml:space="preserve">criar uma </w:delText>
        </w:r>
      </w:del>
      <w:ins w:id="678" w:author="Dalton Solano dos Reis" w:date="2024-12-02T13:16:00Z" w16du:dateUtc="2024-12-02T16:16:00Z">
        <w:r w:rsidR="006E372A" w:rsidRPr="00AF16BC">
          <w:t>criar uma</w:t>
        </w:r>
      </w:ins>
      <w:ins w:id="679" w:author="Dalton Solano dos Reis" w:date="2024-12-02T13:15:00Z" w16du:dateUtc="2024-12-02T16:15:00Z">
        <w:r w:rsidR="006E372A">
          <w:t xml:space="preserve"> </w:t>
        </w:r>
      </w:ins>
      <w:r w:rsidRPr="00AF16BC">
        <w:t>tela com o corpo humano</w:t>
      </w:r>
      <w:ins w:id="680" w:author="Dalton Solano dos Reis" w:date="2024-12-02T13:15:00Z" w16du:dateUtc="2024-12-02T16:15:00Z">
        <w:r w:rsidR="006E372A">
          <w:t xml:space="preserve"> em 3D</w:t>
        </w:r>
      </w:ins>
      <w:r w:rsidRPr="00AF16BC">
        <w:t xml:space="preserve"> para deslizar os órgãos e colocar cada um em seu lugar;</w:t>
      </w:r>
    </w:p>
    <w:p w14:paraId="6B84E51A" w14:textId="581122E4" w:rsidR="00AF16BC" w:rsidRPr="00AF16BC" w:rsidRDefault="5AD556BA" w:rsidP="006E372A">
      <w:pPr>
        <w:pStyle w:val="TF-ALNEA"/>
        <w:pPrChange w:id="681" w:author="Dalton Solano dos Reis" w:date="2024-12-02T13:14:00Z" w16du:dateUtc="2024-12-02T16:14:00Z">
          <w:pPr>
            <w:pStyle w:val="TF-TEXTO"/>
          </w:pPr>
        </w:pPrChange>
      </w:pPr>
      <w:del w:id="682" w:author="Dalton Solano dos Reis" w:date="2024-12-02T13:14:00Z" w16du:dateUtc="2024-12-02T16:14:00Z">
        <w:r w:rsidDel="006E372A">
          <w:delText xml:space="preserve">d) </w:delText>
        </w:r>
      </w:del>
      <w:r>
        <w:t xml:space="preserve">realizar </w:t>
      </w:r>
      <w:ins w:id="683" w:author="Dalton Solano dos Reis" w:date="2024-12-02T13:16:00Z" w16du:dateUtc="2024-12-02T16:16:00Z">
        <w:r w:rsidR="006E372A">
          <w:t xml:space="preserve">mais </w:t>
        </w:r>
      </w:ins>
      <w:del w:id="684" w:author="Dalton Solano dos Reis" w:date="2024-12-02T13:16:00Z" w16du:dateUtc="2024-12-02T16:16:00Z">
        <w:r w:rsidDel="006E372A">
          <w:delText xml:space="preserve">o </w:delText>
        </w:r>
      </w:del>
      <w:r>
        <w:t>teste</w:t>
      </w:r>
      <w:ins w:id="685" w:author="Dalton Solano dos Reis" w:date="2024-12-02T13:16:00Z" w16du:dateUtc="2024-12-02T16:16:00Z">
        <w:r w:rsidR="006E372A">
          <w:t>s</w:t>
        </w:r>
      </w:ins>
      <w:r>
        <w:t xml:space="preserve"> em escolas. </w:t>
      </w:r>
    </w:p>
    <w:p w14:paraId="376FD652" w14:textId="77777777" w:rsidR="00F255FC" w:rsidRPr="00A0568E" w:rsidRDefault="00F255FC" w:rsidP="00464D41">
      <w:pPr>
        <w:pStyle w:val="TF-REFERNCIASTTULO"/>
        <w:jc w:val="center"/>
        <w:rPr>
          <w:lang w:val="en-US"/>
          <w:rPrChange w:id="686" w:author="Dalton Solano dos Reis" w:date="2024-12-02T10:56:00Z" w16du:dateUtc="2024-12-02T13:56:00Z">
            <w:rPr/>
          </w:rPrChange>
        </w:rPr>
      </w:pPr>
      <w:bookmarkStart w:id="687" w:name="_Toc419598588"/>
      <w:bookmarkStart w:id="688" w:name="_Toc420721330"/>
      <w:bookmarkStart w:id="689" w:name="_Toc420721484"/>
      <w:bookmarkStart w:id="690" w:name="_Toc420721575"/>
      <w:bookmarkStart w:id="691" w:name="_Toc420721781"/>
      <w:bookmarkStart w:id="692" w:name="_Toc420723222"/>
      <w:bookmarkStart w:id="693" w:name="_Toc482682385"/>
      <w:bookmarkStart w:id="694" w:name="_Toc54169335"/>
      <w:bookmarkStart w:id="695" w:name="_Toc96491868"/>
      <w:bookmarkStart w:id="696" w:name="_Toc511928441"/>
      <w:r w:rsidRPr="00A0568E">
        <w:rPr>
          <w:lang w:val="en-US"/>
          <w:rPrChange w:id="697" w:author="Dalton Solano dos Reis" w:date="2024-12-02T10:56:00Z" w16du:dateUtc="2024-12-02T13:56:00Z">
            <w:rPr/>
          </w:rPrChange>
        </w:rPr>
        <w:t>Referências</w:t>
      </w:r>
      <w:bookmarkEnd w:id="687"/>
      <w:bookmarkEnd w:id="688"/>
      <w:bookmarkEnd w:id="689"/>
      <w:bookmarkEnd w:id="690"/>
      <w:bookmarkEnd w:id="691"/>
      <w:bookmarkEnd w:id="692"/>
      <w:bookmarkEnd w:id="693"/>
      <w:bookmarkEnd w:id="694"/>
      <w:bookmarkEnd w:id="695"/>
      <w:bookmarkEnd w:id="696"/>
    </w:p>
    <w:p w14:paraId="26CC4D50" w14:textId="77777777" w:rsidR="00464D41" w:rsidRPr="00A0568E" w:rsidRDefault="00464D41" w:rsidP="00464D41">
      <w:pPr>
        <w:pStyle w:val="TF-REFERNCIASITEM"/>
        <w:rPr>
          <w:lang w:val="en-US"/>
          <w:rPrChange w:id="698" w:author="Dalton Solano dos Reis" w:date="2024-12-02T10:56:00Z" w16du:dateUtc="2024-12-02T13:56:00Z">
            <w:rPr/>
          </w:rPrChange>
        </w:rPr>
      </w:pPr>
    </w:p>
    <w:p w14:paraId="27AC3463" w14:textId="412019B3" w:rsidR="00EF54E3" w:rsidRPr="00EF54E3" w:rsidRDefault="00EF54E3" w:rsidP="00464D41">
      <w:pPr>
        <w:pStyle w:val="TF-refernciasITEM0"/>
        <w:jc w:val="both"/>
        <w:rPr>
          <w:ins w:id="699" w:author="Dalton Solano dos Reis" w:date="2024-12-02T14:06:00Z" w16du:dateUtc="2024-12-02T17:06:00Z"/>
          <w:rPrChange w:id="700" w:author="Dalton Solano dos Reis" w:date="2024-12-02T14:06:00Z" w16du:dateUtc="2024-12-02T17:06:00Z">
            <w:rPr>
              <w:ins w:id="701" w:author="Dalton Solano dos Reis" w:date="2024-12-02T14:06:00Z" w16du:dateUtc="2024-12-02T17:06:00Z"/>
              <w:color w:val="333333"/>
              <w:shd w:val="clear" w:color="auto" w:fill="FFFFFF"/>
              <w:lang w:val="en-US"/>
            </w:rPr>
          </w:rPrChange>
        </w:rPr>
      </w:pPr>
      <w:bookmarkStart w:id="702" w:name="_Toc54169336"/>
      <w:bookmarkStart w:id="703" w:name="_Toc96491869"/>
      <w:bookmarkStart w:id="704" w:name="_Toc511928442"/>
      <w:ins w:id="705" w:author="Dalton Solano dos Reis" w:date="2024-12-02T14:06:00Z" w16du:dateUtc="2024-12-02T17:06:00Z">
        <w:r w:rsidRPr="0A4078C2">
          <w:t xml:space="preserve">4D ANATOMY. </w:t>
        </w:r>
        <w:r w:rsidRPr="0A4078C2">
          <w:rPr>
            <w:i/>
            <w:iCs/>
          </w:rPr>
          <w:t>4D Anatomy</w:t>
        </w:r>
        <w:r w:rsidRPr="0A4078C2">
          <w:t xml:space="preserve">. Disponível em: </w:t>
        </w:r>
        <w:r w:rsidRPr="00105433">
          <w:t>https://www.4danatomy.com/</w:t>
        </w:r>
        <w:r w:rsidRPr="0A4078C2">
          <w:t>. Acesso em: 19 out. 2024.</w:t>
        </w:r>
      </w:ins>
    </w:p>
    <w:p w14:paraId="5945D40D" w14:textId="39630B10" w:rsidR="00464D41" w:rsidRPr="00A0568E" w:rsidRDefault="00464D41" w:rsidP="00464D41">
      <w:pPr>
        <w:pStyle w:val="TF-refernciasITEM0"/>
        <w:jc w:val="both"/>
        <w:rPr>
          <w:lang w:val="en-US"/>
          <w:rPrChange w:id="706" w:author="Dalton Solano dos Reis" w:date="2024-12-02T10:56:00Z" w16du:dateUtc="2024-12-02T13:56:00Z">
            <w:rPr/>
          </w:rPrChange>
        </w:rPr>
      </w:pPr>
      <w:r w:rsidRPr="00A0568E">
        <w:rPr>
          <w:color w:val="333333"/>
          <w:shd w:val="clear" w:color="auto" w:fill="FFFFFF"/>
          <w:lang w:val="en-US"/>
          <w:rPrChange w:id="707" w:author="Dalton Solano dos Reis" w:date="2024-12-02T10:56:00Z" w16du:dateUtc="2024-12-02T13:56:00Z">
            <w:rPr>
              <w:color w:val="333333"/>
              <w:shd w:val="clear" w:color="auto" w:fill="FFFFFF"/>
            </w:rPr>
          </w:rPrChange>
        </w:rPr>
        <w:t xml:space="preserve">ABDULLAH, Nur Atiqah; ROKMAIN, Nur Shakila Sahira. </w:t>
      </w:r>
      <w:r w:rsidRPr="00A0568E">
        <w:rPr>
          <w:b/>
          <w:bCs/>
          <w:i/>
          <w:iCs/>
          <w:color w:val="333333"/>
          <w:shd w:val="clear" w:color="auto" w:fill="FFFFFF"/>
          <w:lang w:val="en-US"/>
          <w:rPrChange w:id="708" w:author="Dalton Solano dos Reis" w:date="2024-12-02T10:56:00Z" w16du:dateUtc="2024-12-02T13:56:00Z">
            <w:rPr>
              <w:b/>
              <w:bCs/>
              <w:i/>
              <w:iCs/>
              <w:color w:val="333333"/>
              <w:shd w:val="clear" w:color="auto" w:fill="FFFFFF"/>
            </w:rPr>
          </w:rPrChange>
        </w:rPr>
        <w:t>Learning Human Anatomy Using Augmented Reality Mobile Application.</w:t>
      </w:r>
      <w:r w:rsidRPr="00A0568E">
        <w:rPr>
          <w:color w:val="333333"/>
          <w:shd w:val="clear" w:color="auto" w:fill="FFFFFF"/>
          <w:lang w:val="en-US"/>
          <w:rPrChange w:id="709" w:author="Dalton Solano dos Reis" w:date="2024-12-02T10:56:00Z" w16du:dateUtc="2024-12-02T13:56:00Z">
            <w:rPr>
              <w:color w:val="333333"/>
              <w:shd w:val="clear" w:color="auto" w:fill="FFFFFF"/>
            </w:rPr>
          </w:rPrChange>
        </w:rPr>
        <w:t> </w:t>
      </w:r>
      <w:r w:rsidRPr="00A0568E">
        <w:rPr>
          <w:rStyle w:val="nfase"/>
          <w:color w:val="333333"/>
          <w:shd w:val="clear" w:color="auto" w:fill="FFFFFF"/>
          <w:lang w:val="en-US"/>
          <w:rPrChange w:id="710" w:author="Dalton Solano dos Reis" w:date="2024-12-02T10:56:00Z" w16du:dateUtc="2024-12-02T13:56:00Z">
            <w:rPr>
              <w:rStyle w:val="nfase"/>
              <w:color w:val="333333"/>
              <w:shd w:val="clear" w:color="auto" w:fill="FFFFFF"/>
            </w:rPr>
          </w:rPrChange>
        </w:rPr>
        <w:t>2023. International Conference on Digital Applications, Transformation &amp; Economy (ICDATE)</w:t>
      </w:r>
      <w:r w:rsidRPr="00A0568E">
        <w:rPr>
          <w:color w:val="333333"/>
          <w:shd w:val="clear" w:color="auto" w:fill="FFFFFF"/>
          <w:lang w:val="en-US"/>
          <w:rPrChange w:id="711" w:author="Dalton Solano dos Reis" w:date="2024-12-02T10:56:00Z" w16du:dateUtc="2024-12-02T13:56:00Z">
            <w:rPr>
              <w:color w:val="333333"/>
              <w:shd w:val="clear" w:color="auto" w:fill="FFFFFF"/>
            </w:rPr>
          </w:rPrChange>
        </w:rPr>
        <w:t>, Miri, Sarawak, Malaysia, 2023, pp. 1-5, doi: 10.1109/ICDATE58146.2023.10248797.</w:t>
      </w:r>
    </w:p>
    <w:p w14:paraId="66E4EB89" w14:textId="77777777" w:rsidR="00464D41" w:rsidRPr="00A0568E" w:rsidRDefault="10FA6789" w:rsidP="00464D41">
      <w:pPr>
        <w:pStyle w:val="TF-refernciasITEM0"/>
        <w:jc w:val="both"/>
        <w:rPr>
          <w:lang w:val="en-US"/>
          <w:rPrChange w:id="712" w:author="Dalton Solano dos Reis" w:date="2024-12-02T10:56:00Z" w16du:dateUtc="2024-12-02T13:56:00Z">
            <w:rPr/>
          </w:rPrChange>
        </w:rPr>
      </w:pPr>
      <w:r w:rsidRPr="00A0568E">
        <w:rPr>
          <w:lang w:val="en-US"/>
          <w:rPrChange w:id="713" w:author="Dalton Solano dos Reis" w:date="2024-12-02T10:56:00Z" w16du:dateUtc="2024-12-02T13:56:00Z">
            <w:rPr/>
          </w:rPrChange>
        </w:rPr>
        <w:t xml:space="preserve">AZUMA, R. </w:t>
      </w:r>
      <w:r w:rsidRPr="00A0568E">
        <w:rPr>
          <w:i/>
          <w:iCs/>
          <w:lang w:val="en-US"/>
          <w:rPrChange w:id="714" w:author="Dalton Solano dos Reis" w:date="2024-12-02T10:56:00Z" w16du:dateUtc="2024-12-02T13:56:00Z">
            <w:rPr>
              <w:i/>
              <w:iCs/>
            </w:rPr>
          </w:rPrChange>
        </w:rPr>
        <w:t>et al</w:t>
      </w:r>
      <w:r w:rsidRPr="00A0568E">
        <w:rPr>
          <w:lang w:val="en-US"/>
          <w:rPrChange w:id="715" w:author="Dalton Solano dos Reis" w:date="2024-12-02T10:56:00Z" w16du:dateUtc="2024-12-02T13:56:00Z">
            <w:rPr/>
          </w:rPrChange>
        </w:rPr>
        <w:t xml:space="preserve">. </w:t>
      </w:r>
      <w:r w:rsidRPr="00A0568E">
        <w:rPr>
          <w:b/>
          <w:bCs/>
          <w:i/>
          <w:iCs/>
          <w:lang w:val="en-US"/>
          <w:rPrChange w:id="716" w:author="Dalton Solano dos Reis" w:date="2024-12-02T10:56:00Z" w16du:dateUtc="2024-12-02T13:56:00Z">
            <w:rPr>
              <w:b/>
              <w:bCs/>
              <w:i/>
              <w:iCs/>
            </w:rPr>
          </w:rPrChange>
        </w:rPr>
        <w:t>Recent Advances in Augmented Reality</w:t>
      </w:r>
      <w:r w:rsidRPr="00A0568E">
        <w:rPr>
          <w:lang w:val="en-US"/>
          <w:rPrChange w:id="717" w:author="Dalton Solano dos Reis" w:date="2024-12-02T10:56:00Z" w16du:dateUtc="2024-12-02T13:56:00Z">
            <w:rPr/>
          </w:rPrChange>
        </w:rPr>
        <w:t xml:space="preserve">. IEEE </w:t>
      </w:r>
      <w:r w:rsidRPr="00A0568E">
        <w:rPr>
          <w:i/>
          <w:iCs/>
          <w:lang w:val="en-US"/>
          <w:rPrChange w:id="718" w:author="Dalton Solano dos Reis" w:date="2024-12-02T10:56:00Z" w16du:dateUtc="2024-12-02T13:56:00Z">
            <w:rPr>
              <w:i/>
              <w:iCs/>
            </w:rPr>
          </w:rPrChange>
        </w:rPr>
        <w:t>Computer Graphics and Applications</w:t>
      </w:r>
      <w:r w:rsidRPr="00A0568E">
        <w:rPr>
          <w:lang w:val="en-US"/>
          <w:rPrChange w:id="719" w:author="Dalton Solano dos Reis" w:date="2024-12-02T10:56:00Z" w16du:dateUtc="2024-12-02T13:56:00Z">
            <w:rPr/>
          </w:rPrChange>
        </w:rPr>
        <w:t>, v. 21, n. 6, p. 34-47, 2001.</w:t>
      </w:r>
    </w:p>
    <w:p w14:paraId="58817AA4" w14:textId="4D6582D6" w:rsidR="19D35448" w:rsidRDefault="19D35448" w:rsidP="0A4078C2">
      <w:pPr>
        <w:pStyle w:val="TF-refernciasITEM0"/>
        <w:jc w:val="both"/>
      </w:pPr>
      <w:r>
        <w:t xml:space="preserve">BRASIL. Ministério da Educação. Base Nacional Comun Curricular. Ministério da Educação: Brasília, 2018. </w:t>
      </w:r>
      <w:r w:rsidR="1E416813">
        <w:t xml:space="preserve">Disponível em: </w:t>
      </w:r>
      <w:del w:id="720" w:author="Dalton Solano dos Reis" w:date="2024-12-02T14:04:00Z" w16du:dateUtc="2024-12-02T17:04:00Z">
        <w:r w:rsidR="1E416813" w:rsidDel="00EA1497">
          <w:fldChar w:fldCharType="begin"/>
        </w:r>
        <w:r w:rsidR="1E416813" w:rsidDel="00EA1497">
          <w:delInstrText>HYPERLINK "http://basenacionalcomum.mec.gov.br/" \h</w:delInstrText>
        </w:r>
        <w:r w:rsidR="1E416813" w:rsidDel="00EA1497">
          <w:fldChar w:fldCharType="separate"/>
        </w:r>
        <w:r w:rsidR="1E416813" w:rsidRPr="00EA1497" w:rsidDel="00EA1497">
          <w:rPr>
            <w:noProof/>
            <w:rPrChange w:id="721" w:author="Dalton Solano dos Reis" w:date="2024-12-02T14:04:00Z" w16du:dateUtc="2024-12-02T17:04:00Z">
              <w:rPr>
                <w:rStyle w:val="Hyperlink"/>
              </w:rPr>
            </w:rPrChange>
          </w:rPr>
          <w:delText>http://basenacionalcomum.mec.gov.br/</w:delText>
        </w:r>
        <w:r w:rsidR="1E416813" w:rsidDel="00EA1497">
          <w:rPr>
            <w:rStyle w:val="Hyperlink"/>
          </w:rPr>
          <w:fldChar w:fldCharType="end"/>
        </w:r>
      </w:del>
      <w:ins w:id="722" w:author="Dalton Solano dos Reis" w:date="2024-12-02T14:04:00Z" w16du:dateUtc="2024-12-02T17:04:00Z">
        <w:r w:rsidR="00EA1497" w:rsidRPr="00EA1497">
          <w:rPr>
            <w:noProof/>
            <w:rPrChange w:id="723" w:author="Dalton Solano dos Reis" w:date="2024-12-02T14:04:00Z" w16du:dateUtc="2024-12-02T17:04:00Z">
              <w:rPr>
                <w:rStyle w:val="Hyperlink"/>
              </w:rPr>
            </w:rPrChange>
          </w:rPr>
          <w:t>http://basenacionalcomum.mec.gov.br/</w:t>
        </w:r>
      </w:ins>
      <w:r w:rsidR="1E416813">
        <w:t xml:space="preserve"> Acesso em: 01 de dezembro de 2024.</w:t>
      </w:r>
    </w:p>
    <w:p w14:paraId="2DD3D4FF" w14:textId="15C6DA84" w:rsidR="00464D41" w:rsidRDefault="10FA6789" w:rsidP="00464D41">
      <w:pPr>
        <w:pStyle w:val="TF-refernciasITEM0"/>
        <w:jc w:val="both"/>
      </w:pPr>
      <w:r>
        <w:t xml:space="preserve">CANVA. Plataforma online para design gráfico. Disponível em: </w:t>
      </w:r>
      <w:del w:id="724" w:author="Dalton Solano dos Reis" w:date="2024-12-02T14:04:00Z" w16du:dateUtc="2024-12-02T17:04:00Z">
        <w:r w:rsidDel="00EA1497">
          <w:fldChar w:fldCharType="begin"/>
        </w:r>
        <w:r w:rsidDel="00EA1497">
          <w:delInstrText>HYPERLINK "https://www.canva.com" \h</w:delInstrText>
        </w:r>
        <w:r w:rsidDel="00EA1497">
          <w:fldChar w:fldCharType="separate"/>
        </w:r>
        <w:r w:rsidRPr="00EA1497" w:rsidDel="00EA1497">
          <w:rPr>
            <w:rPrChange w:id="725" w:author="Dalton Solano dos Reis" w:date="2024-12-02T14:04:00Z" w16du:dateUtc="2024-12-02T17:04:00Z">
              <w:rPr>
                <w:rStyle w:val="Hyperlink"/>
                <w:noProof w:val="0"/>
              </w:rPr>
            </w:rPrChange>
          </w:rPr>
          <w:delText>https://www.canva.com</w:delText>
        </w:r>
        <w:r w:rsidDel="00EA1497">
          <w:rPr>
            <w:rStyle w:val="Hyperlink"/>
            <w:noProof w:val="0"/>
          </w:rPr>
          <w:fldChar w:fldCharType="end"/>
        </w:r>
      </w:del>
      <w:ins w:id="726" w:author="Dalton Solano dos Reis" w:date="2024-12-02T14:04:00Z" w16du:dateUtc="2024-12-02T17:04:00Z">
        <w:r w:rsidR="00EA1497" w:rsidRPr="00EA1497">
          <w:rPr>
            <w:rPrChange w:id="727" w:author="Dalton Solano dos Reis" w:date="2024-12-02T14:04:00Z" w16du:dateUtc="2024-12-02T17:04:00Z">
              <w:rPr>
                <w:rStyle w:val="Hyperlink"/>
                <w:noProof w:val="0"/>
              </w:rPr>
            </w:rPrChange>
          </w:rPr>
          <w:t>https://www.canva.com</w:t>
        </w:r>
      </w:ins>
      <w:r>
        <w:t>. Acesso em: 21 de setembro de 2024.</w:t>
      </w:r>
    </w:p>
    <w:p w14:paraId="4B1A56A3" w14:textId="67673B84" w:rsidR="02E5D02E" w:rsidRDefault="02E5D02E" w:rsidP="0A4078C2">
      <w:pPr>
        <w:pStyle w:val="TF-refernciasITEM0"/>
        <w:jc w:val="both"/>
      </w:pPr>
      <w:r w:rsidRPr="0A4078C2">
        <w:t xml:space="preserve">CNN Brasil. (2023). </w:t>
      </w:r>
      <w:r w:rsidRPr="0A4078C2">
        <w:rPr>
          <w:b/>
          <w:bCs/>
        </w:rPr>
        <w:t>O que é Realidade Aumentada, como funciona e exemplos de aplicativos</w:t>
      </w:r>
      <w:r w:rsidRPr="0A4078C2">
        <w:t xml:space="preserve">. Disponível em: </w:t>
      </w:r>
      <w:del w:id="728" w:author="Dalton Solano dos Reis" w:date="2024-12-02T14:05:00Z" w16du:dateUtc="2024-12-02T17:05:00Z">
        <w:r w:rsidDel="00EA1497">
          <w:fldChar w:fldCharType="begin"/>
        </w:r>
        <w:r w:rsidDel="00EA1497">
          <w:delInstrText>HYPERLINK "https://www.cnnbrasil.com.br/tecnologia/realidade-aumentada/" \h</w:delInstrText>
        </w:r>
        <w:r w:rsidDel="00EA1497">
          <w:fldChar w:fldCharType="separate"/>
        </w:r>
        <w:r w:rsidRPr="00EA1497" w:rsidDel="00EA1497">
          <w:rPr>
            <w:rPrChange w:id="729" w:author="Dalton Solano dos Reis" w:date="2024-12-02T14:05:00Z" w16du:dateUtc="2024-12-02T17:05:00Z">
              <w:rPr>
                <w:rStyle w:val="Hyperlink"/>
                <w:noProof w:val="0"/>
              </w:rPr>
            </w:rPrChange>
          </w:rPr>
          <w:delText>CNN Brasil - Realidade Aumentada</w:delText>
        </w:r>
        <w:r w:rsidDel="00EA1497">
          <w:rPr>
            <w:rStyle w:val="Hyperlink"/>
            <w:noProof w:val="0"/>
          </w:rPr>
          <w:fldChar w:fldCharType="end"/>
        </w:r>
      </w:del>
      <w:ins w:id="730" w:author="Dalton Solano dos Reis" w:date="2024-12-02T14:05:00Z" w16du:dateUtc="2024-12-02T17:05:00Z">
        <w:r w:rsidR="00EA1497" w:rsidRPr="00EA1497">
          <w:rPr>
            <w:rPrChange w:id="731" w:author="Dalton Solano dos Reis" w:date="2024-12-02T14:05:00Z" w16du:dateUtc="2024-12-02T17:05:00Z">
              <w:rPr>
                <w:rStyle w:val="Hyperlink"/>
                <w:noProof w:val="0"/>
              </w:rPr>
            </w:rPrChange>
          </w:rPr>
          <w:t>CNN Brasil - Realidade Aumentada</w:t>
        </w:r>
      </w:ins>
      <w:r w:rsidRPr="0A4078C2">
        <w:t xml:space="preserve"> Acesso em 30 de novembro de 2024.</w:t>
      </w:r>
    </w:p>
    <w:p w14:paraId="0F67343D" w14:textId="3E2DCDD1" w:rsidR="42CDE594" w:rsidRDefault="42CDE594" w:rsidP="0A4078C2">
      <w:pPr>
        <w:pStyle w:val="TF-refernciasITEM0"/>
        <w:jc w:val="both"/>
      </w:pPr>
      <w:r w:rsidRPr="0A4078C2">
        <w:t xml:space="preserve">COLEGIO PRUDENTE DE MORAES. </w:t>
      </w:r>
      <w:r w:rsidRPr="0A4078C2">
        <w:rPr>
          <w:b/>
          <w:bCs/>
        </w:rPr>
        <w:t>Desvendando os segredos do corpo humano.</w:t>
      </w:r>
      <w:r w:rsidRPr="0A4078C2">
        <w:t xml:space="preserve"> Disponível em: </w:t>
      </w:r>
      <w:del w:id="732" w:author="Dalton Solano dos Reis" w:date="2024-12-02T14:05:00Z" w16du:dateUtc="2024-12-02T17:05:00Z">
        <w:r w:rsidDel="00EA1497">
          <w:fldChar w:fldCharType="begin"/>
        </w:r>
        <w:r w:rsidDel="00EA1497">
          <w:delInstrText>HYPERLINK "https://colegioprudente.com.br/novo/desvendando-os-segredos-do-corpo-humano/" \h</w:delInstrText>
        </w:r>
        <w:r w:rsidDel="00EA1497">
          <w:fldChar w:fldCharType="separate"/>
        </w:r>
        <w:r w:rsidRPr="00EA1497" w:rsidDel="00EA1497">
          <w:rPr>
            <w:rPrChange w:id="733" w:author="Dalton Solano dos Reis" w:date="2024-12-02T14:05:00Z" w16du:dateUtc="2024-12-02T17:05:00Z">
              <w:rPr>
                <w:rStyle w:val="Hyperlink"/>
                <w:noProof w:val="0"/>
              </w:rPr>
            </w:rPrChange>
          </w:rPr>
          <w:delText>https://colegioprudente.com.br/novo/desvendando-os-segredos-do-corpo-humano/</w:delText>
        </w:r>
        <w:r w:rsidDel="00EA1497">
          <w:rPr>
            <w:rStyle w:val="Hyperlink"/>
            <w:noProof w:val="0"/>
          </w:rPr>
          <w:fldChar w:fldCharType="end"/>
        </w:r>
      </w:del>
      <w:ins w:id="734" w:author="Dalton Solano dos Reis" w:date="2024-12-02T14:05:00Z" w16du:dateUtc="2024-12-02T17:05:00Z">
        <w:r w:rsidR="00EA1497" w:rsidRPr="00EA1497">
          <w:rPr>
            <w:rPrChange w:id="735" w:author="Dalton Solano dos Reis" w:date="2024-12-02T14:05:00Z" w16du:dateUtc="2024-12-02T17:05:00Z">
              <w:rPr>
                <w:rStyle w:val="Hyperlink"/>
                <w:noProof w:val="0"/>
              </w:rPr>
            </w:rPrChange>
          </w:rPr>
          <w:t>https://colegioprudente.com.br/novo/desvendando-os-segredos-do-corpo-humano/</w:t>
        </w:r>
      </w:ins>
      <w:r w:rsidRPr="0A4078C2">
        <w:t xml:space="preserve"> Acesso em: 01 de dezembro de 2024.</w:t>
      </w:r>
    </w:p>
    <w:p w14:paraId="772CC76D" w14:textId="3057A7F9" w:rsidR="00464D41" w:rsidRDefault="00464D41" w:rsidP="00464D41">
      <w:pPr>
        <w:pStyle w:val="TF-refernciasITEM0"/>
        <w:jc w:val="both"/>
      </w:pPr>
      <w:r>
        <w:t xml:space="preserve">COSTA, Gilliene B. F.; LINS, Carla C. S. A. </w:t>
      </w:r>
      <w:r w:rsidRPr="00DA4461">
        <w:rPr>
          <w:b/>
          <w:bCs/>
        </w:rPr>
        <w:t>O cadáver no ensino da anatomia humana</w:t>
      </w:r>
      <w:r>
        <w:t xml:space="preserve">: uma visão metodológica e bioética. Pernambuco, Brasil. 2012. Disponível em: </w:t>
      </w:r>
      <w:r w:rsidRPr="00FC6E76">
        <w:t>https://www.scielo.br/j/rbem/a/QNkM9sNRKDQJcMgTHDCf96r/?lang=pt&amp;format=html#</w:t>
      </w:r>
      <w:r>
        <w:t xml:space="preserve"> Acesso em: </w:t>
      </w:r>
      <w:r w:rsidRPr="00C6405B">
        <w:t>30</w:t>
      </w:r>
      <w:r>
        <w:t xml:space="preserve"> de março de</w:t>
      </w:r>
      <w:r w:rsidRPr="00C6405B">
        <w:t xml:space="preserve"> 2024</w:t>
      </w:r>
      <w:r>
        <w:t>.</w:t>
      </w:r>
    </w:p>
    <w:p w14:paraId="0BEB8694" w14:textId="77777777" w:rsidR="00464D41" w:rsidRDefault="00464D41" w:rsidP="00464D41">
      <w:pPr>
        <w:pStyle w:val="TF-refernciasITEM0"/>
        <w:jc w:val="both"/>
      </w:pPr>
      <w:r>
        <w:t xml:space="preserve">CURISCOPE. </w:t>
      </w:r>
      <w:r w:rsidRPr="00D700C1">
        <w:rPr>
          <w:b/>
          <w:bCs/>
        </w:rPr>
        <w:t>Virtuali-Tee</w:t>
      </w:r>
      <w:r>
        <w:t xml:space="preserve">. 2016. Disponível em: https://www.curiscope.com/product/virtuali-tee/. Acesso em: </w:t>
      </w:r>
      <w:r w:rsidRPr="00C6405B">
        <w:t>30</w:t>
      </w:r>
      <w:r>
        <w:t xml:space="preserve"> de março de</w:t>
      </w:r>
      <w:r w:rsidRPr="00C6405B">
        <w:t xml:space="preserve"> 2024</w:t>
      </w:r>
      <w:r>
        <w:t>.</w:t>
      </w:r>
    </w:p>
    <w:p w14:paraId="6596977B" w14:textId="77777777" w:rsidR="00464D41" w:rsidRDefault="00464D41" w:rsidP="00464D41">
      <w:pPr>
        <w:pStyle w:val="TF-refernciasITEM0"/>
        <w:jc w:val="both"/>
      </w:pPr>
      <w:r>
        <w:t xml:space="preserve">FILHO, Antônio M.; BORGES, Marco A.S.; FIGUEIREDO, Isabella P.R.; VILLALOBOS, Maria I.O.B.; TAITSON, Paulo F. </w:t>
      </w:r>
      <w:r w:rsidRPr="00E1489D">
        <w:rPr>
          <w:b/>
          <w:bCs/>
        </w:rPr>
        <w:t xml:space="preserve">Refletindo o ensino da Anatomia Humana. </w:t>
      </w:r>
      <w:r>
        <w:t>Enfermagem Revista. v.19 n.2. 2016. Minas Gerais/MG. Disponível em: https://periodicos.pucminas.br/index.php/enfermagemrevista/article/view/13146?source=/index.php/enfermagemrevista/article/view/13146 Acesso em: 18 de junho de 2024.</w:t>
      </w:r>
    </w:p>
    <w:p w14:paraId="5D3E40F8" w14:textId="77777777" w:rsidR="00464D41" w:rsidRPr="00A0568E" w:rsidRDefault="00464D41" w:rsidP="00464D41">
      <w:pPr>
        <w:pStyle w:val="TF-refernciasITEM0"/>
        <w:jc w:val="both"/>
        <w:rPr>
          <w:color w:val="333333"/>
          <w:shd w:val="clear" w:color="auto" w:fill="FFFFFF"/>
          <w:lang w:val="en-US"/>
          <w:rPrChange w:id="736" w:author="Dalton Solano dos Reis" w:date="2024-12-02T10:56:00Z" w16du:dateUtc="2024-12-02T13:56:00Z">
            <w:rPr>
              <w:color w:val="333333"/>
              <w:shd w:val="clear" w:color="auto" w:fill="FFFFFF"/>
            </w:rPr>
          </w:rPrChange>
        </w:rPr>
      </w:pPr>
      <w:r w:rsidRPr="00A0568E">
        <w:rPr>
          <w:color w:val="333333"/>
          <w:shd w:val="clear" w:color="auto" w:fill="FFFFFF"/>
          <w:lang w:val="en-US"/>
          <w:rPrChange w:id="737" w:author="Dalton Solano dos Reis" w:date="2024-12-02T10:56:00Z" w16du:dateUtc="2024-12-02T13:56:00Z">
            <w:rPr>
              <w:color w:val="333333"/>
              <w:shd w:val="clear" w:color="auto" w:fill="FFFFFF"/>
            </w:rPr>
          </w:rPrChange>
        </w:rPr>
        <w:t xml:space="preserve">HOSSAIN, Mohammad Fahim; BARMAN, Sudipta; BISWAS, Niloy; HAQUE, Bahalul. </w:t>
      </w:r>
      <w:r w:rsidRPr="00A0568E">
        <w:rPr>
          <w:b/>
          <w:bCs/>
          <w:i/>
          <w:iCs/>
          <w:color w:val="333333"/>
          <w:shd w:val="clear" w:color="auto" w:fill="FFFFFF"/>
          <w:lang w:val="en-US"/>
          <w:rPrChange w:id="738" w:author="Dalton Solano dos Reis" w:date="2024-12-02T10:56:00Z" w16du:dateUtc="2024-12-02T13:56:00Z">
            <w:rPr>
              <w:b/>
              <w:bCs/>
              <w:i/>
              <w:iCs/>
              <w:color w:val="333333"/>
              <w:shd w:val="clear" w:color="auto" w:fill="FFFFFF"/>
            </w:rPr>
          </w:rPrChange>
        </w:rPr>
        <w:t>Augmented Reality in Medical Education: AR Bones</w:t>
      </w:r>
      <w:r w:rsidRPr="00A0568E">
        <w:rPr>
          <w:i/>
          <w:iCs/>
          <w:color w:val="333333"/>
          <w:shd w:val="clear" w:color="auto" w:fill="FFFFFF"/>
          <w:lang w:val="en-US"/>
          <w:rPrChange w:id="739" w:author="Dalton Solano dos Reis" w:date="2024-12-02T10:56:00Z" w16du:dateUtc="2024-12-02T13:56:00Z">
            <w:rPr>
              <w:i/>
              <w:iCs/>
              <w:color w:val="333333"/>
              <w:shd w:val="clear" w:color="auto" w:fill="FFFFFF"/>
            </w:rPr>
          </w:rPrChange>
        </w:rPr>
        <w:t>.</w:t>
      </w:r>
      <w:r w:rsidRPr="00A0568E">
        <w:rPr>
          <w:color w:val="333333"/>
          <w:shd w:val="clear" w:color="auto" w:fill="FFFFFF"/>
          <w:lang w:val="en-US"/>
          <w:rPrChange w:id="740" w:author="Dalton Solano dos Reis" w:date="2024-12-02T10:56:00Z" w16du:dateUtc="2024-12-02T13:56:00Z">
            <w:rPr>
              <w:color w:val="333333"/>
              <w:shd w:val="clear" w:color="auto" w:fill="FFFFFF"/>
            </w:rPr>
          </w:rPrChange>
        </w:rPr>
        <w:t> </w:t>
      </w:r>
      <w:r w:rsidRPr="00A0568E">
        <w:rPr>
          <w:rStyle w:val="nfase"/>
          <w:color w:val="333333"/>
          <w:shd w:val="clear" w:color="auto" w:fill="FFFFFF"/>
          <w:lang w:val="en-US"/>
          <w:rPrChange w:id="741" w:author="Dalton Solano dos Reis" w:date="2024-12-02T10:56:00Z" w16du:dateUtc="2024-12-02T13:56:00Z">
            <w:rPr>
              <w:rStyle w:val="nfase"/>
              <w:color w:val="333333"/>
              <w:shd w:val="clear" w:color="auto" w:fill="FFFFFF"/>
            </w:rPr>
          </w:rPrChange>
        </w:rPr>
        <w:t>2021. International Conference on Computing, Communication, and Intelligent Systems (ICCCIS)</w:t>
      </w:r>
      <w:r w:rsidRPr="00A0568E">
        <w:rPr>
          <w:color w:val="333333"/>
          <w:shd w:val="clear" w:color="auto" w:fill="FFFFFF"/>
          <w:lang w:val="en-US"/>
          <w:rPrChange w:id="742" w:author="Dalton Solano dos Reis" w:date="2024-12-02T10:56:00Z" w16du:dateUtc="2024-12-02T13:56:00Z">
            <w:rPr>
              <w:color w:val="333333"/>
              <w:shd w:val="clear" w:color="auto" w:fill="FFFFFF"/>
            </w:rPr>
          </w:rPrChange>
        </w:rPr>
        <w:t>, Greater Noida, India, 2021, pp. 348-353, doi: 10.1109/ICCCIS51004.2021.9397108.</w:t>
      </w:r>
    </w:p>
    <w:p w14:paraId="384F4A87" w14:textId="77777777" w:rsidR="00464D41" w:rsidRDefault="00464D41" w:rsidP="00464D41">
      <w:pPr>
        <w:pStyle w:val="TF-refernciasITEM0"/>
        <w:jc w:val="both"/>
      </w:pPr>
      <w:r>
        <w:t xml:space="preserve">LOPES, </w:t>
      </w:r>
      <w:r w:rsidRPr="00A775C0">
        <w:rPr>
          <w:rStyle w:val="Forte"/>
          <w:color w:val="403D39"/>
          <w:shd w:val="clear" w:color="auto" w:fill="FFFFFF"/>
        </w:rPr>
        <w:t>L</w:t>
      </w:r>
      <w:r>
        <w:rPr>
          <w:rStyle w:val="Forte"/>
          <w:color w:val="403D39"/>
          <w:shd w:val="clear" w:color="auto" w:fill="FFFFFF"/>
        </w:rPr>
        <w:t>uana</w:t>
      </w:r>
      <w:r w:rsidRPr="00A775C0">
        <w:rPr>
          <w:rStyle w:val="Forte"/>
          <w:color w:val="403D39"/>
          <w:shd w:val="clear" w:color="auto" w:fill="FFFFFF"/>
        </w:rPr>
        <w:t xml:space="preserve"> M</w:t>
      </w:r>
      <w:r>
        <w:rPr>
          <w:rStyle w:val="Forte"/>
          <w:color w:val="403D39"/>
          <w:shd w:val="clear" w:color="auto" w:fill="FFFFFF"/>
        </w:rPr>
        <w:t>.</w:t>
      </w:r>
      <w:r w:rsidRPr="00A775C0">
        <w:rPr>
          <w:rStyle w:val="Forte"/>
          <w:color w:val="403D39"/>
          <w:shd w:val="clear" w:color="auto" w:fill="FFFFFF"/>
        </w:rPr>
        <w:t xml:space="preserve"> </w:t>
      </w:r>
      <w:r>
        <w:rPr>
          <w:rStyle w:val="Forte"/>
          <w:color w:val="403D39"/>
          <w:shd w:val="clear" w:color="auto" w:fill="FFFFFF"/>
        </w:rPr>
        <w:t>D</w:t>
      </w:r>
      <w:r>
        <w:t>.; VIDOTTO, Kajiana N. S.; POZZEBON, Eliane; FERENHOF, Helio A.</w:t>
      </w:r>
      <w:r w:rsidRPr="00DA4461">
        <w:rPr>
          <w:b/>
          <w:bCs/>
        </w:rPr>
        <w:t xml:space="preserve"> Inovações E</w:t>
      </w:r>
      <w:r>
        <w:rPr>
          <w:b/>
          <w:bCs/>
        </w:rPr>
        <w:t>d</w:t>
      </w:r>
      <w:r w:rsidRPr="00DA4461">
        <w:rPr>
          <w:b/>
          <w:bCs/>
        </w:rPr>
        <w:t>ucacionais com o uso da realidade aumentada</w:t>
      </w:r>
      <w:r>
        <w:t xml:space="preserve">: uma revisão sistemática. Rio Grande do Sul, Brasil. 2019. Disponível em:https://www.scielo.br/j/edur/a/D8BG7VqVDPmYk3d5xmCJJyF/#ModalTutors Acesso em: </w:t>
      </w:r>
      <w:r w:rsidRPr="00C6405B">
        <w:t>30</w:t>
      </w:r>
      <w:r>
        <w:t xml:space="preserve"> de março de</w:t>
      </w:r>
      <w:r w:rsidRPr="00C6405B">
        <w:t xml:space="preserve"> 2024</w:t>
      </w:r>
      <w:r>
        <w:t>.</w:t>
      </w:r>
    </w:p>
    <w:p w14:paraId="54EAEE1D" w14:textId="77777777" w:rsidR="00464D41" w:rsidRDefault="00464D41" w:rsidP="00464D41">
      <w:pPr>
        <w:pStyle w:val="TF-refernciasITEM0"/>
        <w:jc w:val="both"/>
      </w:pPr>
      <w:r w:rsidRPr="00A10E01">
        <w:t xml:space="preserve">MARTINI, Frederic H. </w:t>
      </w:r>
      <w:r w:rsidRPr="00DB0089">
        <w:rPr>
          <w:i/>
          <w:iCs/>
        </w:rPr>
        <w:t>et. al</w:t>
      </w:r>
      <w:r w:rsidRPr="00A10E01">
        <w:t xml:space="preserve">. </w:t>
      </w:r>
      <w:r w:rsidRPr="00A10E01">
        <w:rPr>
          <w:b/>
          <w:bCs/>
        </w:rPr>
        <w:t>Anatomia Humana</w:t>
      </w:r>
      <w:r w:rsidRPr="00A10E01">
        <w:t xml:space="preserve">. 6 ed. Porto Alegre: Artmed. 2009. Pag.2 e 3. Disponível em:https://books.google.com.br/books?hl=pt-BR&amp;lr=&amp;id=utW_AwAAQBAJ&amp;oi=fnd&amp;pg=PR1&amp;dq=anatomia+humana+&amp;ots=BjVKJKcGuQ&amp;sig=nFxW1dS9YakamlEPTB7r4e-vdtU&amp;redir_esc=y#v=onepage&amp;q=anatomia%20humana&amp;f=false Acesso em: 30 </w:t>
      </w:r>
      <w:r>
        <w:t xml:space="preserve">de </w:t>
      </w:r>
      <w:r w:rsidRPr="00A10E01">
        <w:t>mar</w:t>
      </w:r>
      <w:r>
        <w:t xml:space="preserve">ço de </w:t>
      </w:r>
      <w:r w:rsidRPr="00A10E01">
        <w:t>2024</w:t>
      </w:r>
      <w:r>
        <w:t>.</w:t>
      </w:r>
    </w:p>
    <w:p w14:paraId="53BDBCE7" w14:textId="77777777" w:rsidR="00464D41" w:rsidRDefault="00464D41" w:rsidP="00464D41">
      <w:pPr>
        <w:pStyle w:val="TF-refernciasITEM0"/>
        <w:jc w:val="both"/>
      </w:pPr>
      <w:r w:rsidRPr="00A82081">
        <w:lastRenderedPageBreak/>
        <w:t>PINHEIRO, M</w:t>
      </w:r>
      <w:r>
        <w:t>anuela</w:t>
      </w:r>
      <w:r w:rsidRPr="00A82081">
        <w:t xml:space="preserve"> L. A.; CRUZ, D</w:t>
      </w:r>
      <w:r>
        <w:t>aniela</w:t>
      </w:r>
      <w:r w:rsidRPr="00A82081">
        <w:t xml:space="preserve"> M.; LIMA, G</w:t>
      </w:r>
      <w:r>
        <w:t>abriela</w:t>
      </w:r>
      <w:r w:rsidRPr="00A82081">
        <w:t xml:space="preserve"> S.; ROCHA, M</w:t>
      </w:r>
      <w:r>
        <w:t>elina</w:t>
      </w:r>
      <w:r w:rsidRPr="00A82081">
        <w:t xml:space="preserve"> R.; SANTOS, G</w:t>
      </w:r>
      <w:r>
        <w:t>abriel</w:t>
      </w:r>
      <w:r w:rsidRPr="00A82081">
        <w:t xml:space="preserve"> M.; REIS, C</w:t>
      </w:r>
      <w:r>
        <w:t>laudiojanes</w:t>
      </w:r>
      <w:r w:rsidRPr="00A82081">
        <w:t xml:space="preserve">. </w:t>
      </w:r>
      <w:r w:rsidRPr="00A82081">
        <w:rPr>
          <w:b/>
          <w:bCs/>
        </w:rPr>
        <w:t>A evolução dos métodos de ensino da anatomia humana - uma revisão sistemática integrativa da literatura</w:t>
      </w:r>
      <w:r w:rsidRPr="00A82081">
        <w:t>. Bionorte. v.10, n.2, p.168-181. 2021. Montes Claros/MG. Disponível em:</w:t>
      </w:r>
      <w:r>
        <w:t xml:space="preserve"> </w:t>
      </w:r>
      <w:r w:rsidRPr="00A82081">
        <w:t>http://revistas.funorte.edu.br/revistas/index.php/bionorte/article/view/111/69 Acesso em: 18 de junho de 2024.</w:t>
      </w:r>
      <w:r>
        <w:t xml:space="preserve">  </w:t>
      </w:r>
    </w:p>
    <w:p w14:paraId="3104D91D" w14:textId="77777777" w:rsidR="00464D41" w:rsidRDefault="00464D41" w:rsidP="00464D41">
      <w:pPr>
        <w:pStyle w:val="TF-refernciasITEM0"/>
        <w:jc w:val="both"/>
      </w:pPr>
      <w:r w:rsidRPr="00EE22D3">
        <w:t>ROBERTO, R</w:t>
      </w:r>
      <w:r>
        <w:t>afael</w:t>
      </w:r>
      <w:r w:rsidRPr="00EE22D3">
        <w:t>; TEIXEIRA, J</w:t>
      </w:r>
      <w:r>
        <w:t>oão</w:t>
      </w:r>
      <w:r w:rsidRPr="00EE22D3">
        <w:t xml:space="preserve"> M.; LIMA, J</w:t>
      </w:r>
      <w:r>
        <w:t>oão</w:t>
      </w:r>
      <w:r w:rsidRPr="00EE22D3">
        <w:t xml:space="preserve"> P.; SILVA,</w:t>
      </w:r>
      <w:r>
        <w:t xml:space="preserve"> </w:t>
      </w:r>
      <w:r w:rsidRPr="00EE22D3">
        <w:t>M</w:t>
      </w:r>
      <w:r>
        <w:t xml:space="preserve">anoela </w:t>
      </w:r>
      <w:r w:rsidRPr="00EE22D3">
        <w:t>O. S.; ALBUQUERQU</w:t>
      </w:r>
      <w:r>
        <w:t>E, Eduardo</w:t>
      </w:r>
      <w:r w:rsidRPr="00EE22D3">
        <w:t>.; ALVES, D</w:t>
      </w:r>
      <w:r>
        <w:t>aniel</w:t>
      </w:r>
      <w:r w:rsidRPr="00EE22D3">
        <w:t>; TEICHRIED, V</w:t>
      </w:r>
      <w:r>
        <w:t>erônica</w:t>
      </w:r>
      <w:r w:rsidRPr="00EE22D3">
        <w:t xml:space="preserve">; KELNER, </w:t>
      </w:r>
      <w:r>
        <w:t>Judith.</w:t>
      </w:r>
      <w:r w:rsidRPr="00EE22D3">
        <w:t xml:space="preserve"> </w:t>
      </w:r>
      <w:r w:rsidRPr="00EE22D3">
        <w:rPr>
          <w:b/>
          <w:bCs/>
        </w:rPr>
        <w:t>Tendências e Técnicas em Realidade Virtual e Aumentada.</w:t>
      </w:r>
      <w:r w:rsidRPr="00EE22D3">
        <w:t xml:space="preserve"> Sociedade Brasileira de Computação. 2011. Porto Alegre</w:t>
      </w:r>
      <w:r>
        <w:t>/</w:t>
      </w:r>
      <w:r w:rsidRPr="00EE22D3">
        <w:t>RS. Disponível em:</w:t>
      </w:r>
      <w:r>
        <w:t xml:space="preserve"> </w:t>
      </w:r>
      <w:r w:rsidRPr="00EE22D3">
        <w:t>https://d1wqtxts1xzle7.cloudfront.net/59612760/livro201120190608-64682-1miqoeu-libre.pdf?1560021945=&amp;response-content-disposition=inline%3B+filename%3DTendencias_e_Tecnicas_em_Realidade_Virtu.pdf&amp;Expires=1718736637&amp;Signature=W9jagPZzCEbBzp~M01LDBTZ9NkZIfhqfZl8IIbz0QaA13y7egxA7T-hY~sHy4eS-n-L~EMado~oLd~~-GlVm9vFblTzS4sMp9KKr-zfNklZb1KEGNVpwVw39~zDkstNZyxHSLy7ZlKhMb-Z0zzACdkeGu-CeMQ2Gnfhl-RQxBk3Cz0ucmEVy~58tOs3wIiwTig5R~h1QAJqpMOJFgd~hcZKN-gGkf5mZBFyGe~oevlv83ryQza7TLCeZSUh-rS57H6aMKxdBmXIsTnbjMaiWKvsmYQFMsV2DsA4Tw7sCaY1y7aLyJZn7ReY4M11X4JTxzYXGg6oXqpEVeNltAIE5hg__&amp;Key-Pair-Id=APKAJLOHF5GGSLRBV4ZA#page=91 Acesso em: 18</w:t>
      </w:r>
      <w:r>
        <w:t xml:space="preserve"> de junho de 2024.</w:t>
      </w:r>
    </w:p>
    <w:p w14:paraId="5BE021E1" w14:textId="102A2105" w:rsidR="10FA6789" w:rsidRDefault="10FA6789" w:rsidP="0A4078C2">
      <w:pPr>
        <w:pStyle w:val="TF-refernciasITEM0"/>
        <w:jc w:val="both"/>
      </w:pPr>
      <w:r>
        <w:t xml:space="preserve">ROSTER EQUIPAMENTOS LABORATORIAIS LTDA. </w:t>
      </w:r>
      <w:r w:rsidRPr="0A4078C2">
        <w:rPr>
          <w:b/>
          <w:bCs/>
        </w:rPr>
        <w:t>Torso Humano Bissexual 85cm e 24 partes Coleman</w:t>
      </w:r>
      <w:r>
        <w:t>. 2024. Disponível em: https://www.lojaroster.com.br/equipamentos-para-laboratorio/anatomia/boneco-anatomico-3d/torso-humano-bissexual-85cm-e-24-partes-col-1204-coleman Acesso em: 22 de abril de 2024.</w:t>
      </w:r>
    </w:p>
    <w:p w14:paraId="0D7B959E" w14:textId="7D4291F2" w:rsidR="64069375" w:rsidDel="00EF54E3" w:rsidRDefault="64069375" w:rsidP="0A4078C2">
      <w:pPr>
        <w:pStyle w:val="TF-refernciasITEM0"/>
        <w:jc w:val="both"/>
        <w:rPr>
          <w:del w:id="743" w:author="Dalton Solano dos Reis" w:date="2024-12-02T14:06:00Z" w16du:dateUtc="2024-12-02T17:06:00Z"/>
        </w:rPr>
      </w:pPr>
      <w:del w:id="744" w:author="Dalton Solano dos Reis" w:date="2024-12-02T14:06:00Z" w16du:dateUtc="2024-12-02T17:06:00Z">
        <w:r w:rsidRPr="0A4078C2" w:rsidDel="00EF54E3">
          <w:delText xml:space="preserve">4D ANATOMY. </w:delText>
        </w:r>
        <w:r w:rsidRPr="0A4078C2" w:rsidDel="00EF54E3">
          <w:rPr>
            <w:i/>
            <w:iCs/>
          </w:rPr>
          <w:delText>4D Anatomy</w:delText>
        </w:r>
        <w:r w:rsidRPr="0A4078C2" w:rsidDel="00EF54E3">
          <w:delText xml:space="preserve">. Disponível em: </w:delText>
        </w:r>
      </w:del>
      <w:del w:id="745" w:author="Dalton Solano dos Reis" w:date="2024-12-02T14:05:00Z" w16du:dateUtc="2024-12-02T17:05:00Z">
        <w:r w:rsidDel="00EA1497">
          <w:fldChar w:fldCharType="begin"/>
        </w:r>
        <w:r w:rsidDel="00EA1497">
          <w:delInstrText>HYPERLINK "https://www.4danatomy.com/" \h</w:delInstrText>
        </w:r>
        <w:r w:rsidDel="00EA1497">
          <w:fldChar w:fldCharType="separate"/>
        </w:r>
        <w:r w:rsidRPr="00EA1497" w:rsidDel="00EA1497">
          <w:rPr>
            <w:rPrChange w:id="746" w:author="Dalton Solano dos Reis" w:date="2024-12-02T14:05:00Z" w16du:dateUtc="2024-12-02T17:05:00Z">
              <w:rPr>
                <w:rStyle w:val="Hyperlink"/>
                <w:noProof w:val="0"/>
              </w:rPr>
            </w:rPrChange>
          </w:rPr>
          <w:delText>https://www.4danatomy.com/</w:delText>
        </w:r>
        <w:r w:rsidDel="00EA1497">
          <w:rPr>
            <w:rStyle w:val="Hyperlink"/>
            <w:noProof w:val="0"/>
          </w:rPr>
          <w:fldChar w:fldCharType="end"/>
        </w:r>
      </w:del>
      <w:del w:id="747" w:author="Dalton Solano dos Reis" w:date="2024-12-02T14:06:00Z" w16du:dateUtc="2024-12-02T17:06:00Z">
        <w:r w:rsidRPr="0A4078C2" w:rsidDel="00EF54E3">
          <w:delText>. Acesso em: 19 out. 2024.</w:delText>
        </w:r>
      </w:del>
    </w:p>
    <w:p w14:paraId="733A5D08" w14:textId="77777777" w:rsidR="00464D41" w:rsidRDefault="10FA6789" w:rsidP="00464D41">
      <w:pPr>
        <w:pStyle w:val="TF-refernciasITEM0"/>
        <w:jc w:val="both"/>
      </w:pPr>
      <w:r>
        <w:t xml:space="preserve">SIMÕES, Francisco; LIMA, João P.; TEICHRIEB, Verônica; KELNER, Judith; SANTOS, Ismael. </w:t>
      </w:r>
      <w:r w:rsidRPr="0A4078C2">
        <w:rPr>
          <w:b/>
          <w:bCs/>
        </w:rPr>
        <w:t>Realidade Aumentada sem Marcadores Baseada na Amostragem de Pontos em Arestas</w:t>
      </w:r>
      <w:r>
        <w:t>. Rio de Janeiro/RJ. 2008. Disponível em: https://www.gprt.ufpe.br/grvm/wp-content/uploads/Publication/FullPapers/2008/_WRVA2008_Simoesetal.pdf Acesso em: 18 de junho de 2024.</w:t>
      </w:r>
    </w:p>
    <w:p w14:paraId="6522EF22" w14:textId="2CDA1C51" w:rsidR="38D364AC" w:rsidRDefault="38D364AC" w:rsidP="0A4078C2">
      <w:pPr>
        <w:pStyle w:val="TF-refernciasITEM0"/>
        <w:jc w:val="both"/>
      </w:pPr>
      <w:r>
        <w:t>TOMIO, Daniela. Entrevista de definição do aplicativo a ser desenvolvido. Entrevistadora: Marcella Coelho Brito Nunes. Blumenau. 2024. Entrevista feita através de conversação - não publicada.</w:t>
      </w:r>
    </w:p>
    <w:p w14:paraId="210FE82E" w14:textId="77777777" w:rsidR="00464D41" w:rsidRDefault="00464D41" w:rsidP="00464D41">
      <w:pPr>
        <w:pStyle w:val="TF-refernciasITEM0"/>
        <w:jc w:val="both"/>
      </w:pPr>
      <w:r>
        <w:t xml:space="preserve">TORI, Romero; HOUNSELL, Marcelo da Silva. </w:t>
      </w:r>
      <w:r w:rsidRPr="009B2AE6">
        <w:rPr>
          <w:b/>
          <w:bCs/>
        </w:rPr>
        <w:t>Introdução a Realidade Virtual e Aumentada</w:t>
      </w:r>
      <w:r>
        <w:t xml:space="preserve">. 3. ed. Porto Alegre: Editora SBC, 2020. 469p. </w:t>
      </w:r>
    </w:p>
    <w:p w14:paraId="7A4AF251" w14:textId="77777777" w:rsidR="00464D41" w:rsidRDefault="00464D41" w:rsidP="00464D41">
      <w:pPr>
        <w:pStyle w:val="TF-refernciasITEM0"/>
        <w:jc w:val="both"/>
      </w:pPr>
      <w:r w:rsidRPr="00C6405B">
        <w:t>XAVIER, Mariana F.;</w:t>
      </w:r>
      <w:r w:rsidRPr="00DB0089">
        <w:rPr>
          <w:i/>
          <w:iCs/>
        </w:rPr>
        <w:t>et.al</w:t>
      </w:r>
      <w:r w:rsidRPr="00C6405B">
        <w:t>.</w:t>
      </w:r>
      <w:r>
        <w:t xml:space="preserve"> </w:t>
      </w:r>
      <w:r w:rsidRPr="00C6405B">
        <w:rPr>
          <w:b/>
          <w:bCs/>
        </w:rPr>
        <w:t>A realidade aumentada e virtual como métodos de ensino</w:t>
      </w:r>
      <w:r w:rsidRPr="00C6405B">
        <w:t>.</w:t>
      </w:r>
      <w:r>
        <w:t xml:space="preserve"> </w:t>
      </w:r>
      <w:r w:rsidRPr="00C6405B">
        <w:t>Curitiba. 2020. Disponível em:https://ojs.brazilianjournals.com.br/ojs/index.php/BRJD/article/view/21479/17136 Acesso em: 30</w:t>
      </w:r>
      <w:r>
        <w:t xml:space="preserve"> de março de</w:t>
      </w:r>
      <w:r w:rsidRPr="00C6405B">
        <w:t xml:space="preserve"> 2024</w:t>
      </w:r>
      <w:r>
        <w:t>.</w:t>
      </w:r>
    </w:p>
    <w:p w14:paraId="1A1691DF" w14:textId="4F03CF6D" w:rsidR="00F255FC" w:rsidRPr="00945FF1" w:rsidRDefault="00F255FC">
      <w:pPr>
        <w:pStyle w:val="TF-TTULOAPNDICE"/>
      </w:pPr>
      <w:r w:rsidRPr="00945FF1">
        <w:lastRenderedPageBreak/>
        <w:t xml:space="preserve">APÊNDICE A – </w:t>
      </w:r>
      <w:bookmarkEnd w:id="702"/>
      <w:bookmarkEnd w:id="703"/>
      <w:bookmarkEnd w:id="704"/>
      <w:r w:rsidR="00945FF1" w:rsidRPr="00945FF1">
        <w:t xml:space="preserve">registro da captação </w:t>
      </w:r>
      <w:r w:rsidR="00945FF1">
        <w:t>e banco de imagens</w:t>
      </w:r>
    </w:p>
    <w:p w14:paraId="3F5C7F2B" w14:textId="2A142F74" w:rsidR="00C01D10" w:rsidRDefault="00C01D10" w:rsidP="001B2F1E">
      <w:pPr>
        <w:pStyle w:val="TF-TEXTO"/>
        <w:rPr>
          <w:ins w:id="748" w:author="Dalton Solano dos Reis" w:date="2024-12-02T13:29:00Z" w16du:dateUtc="2024-12-02T16:29:00Z"/>
        </w:rPr>
      </w:pPr>
      <w:ins w:id="749" w:author="Dalton Solano dos Reis" w:date="2024-12-02T13:24:00Z" w16du:dateUtc="2024-12-02T16:24:00Z">
        <w:r>
          <w:t xml:space="preserve">A </w:t>
        </w:r>
      </w:ins>
      <w:ins w:id="750" w:author="Dalton Solano dos Reis" w:date="2024-12-02T13:56:00Z" w16du:dateUtc="2024-12-02T16:56:00Z">
        <w:r w:rsidR="004B45E3">
          <w:fldChar w:fldCharType="begin"/>
        </w:r>
        <w:r w:rsidR="004B45E3">
          <w:instrText xml:space="preserve"> REF _Ref184040229 \h </w:instrText>
        </w:r>
      </w:ins>
      <w:r w:rsidR="004B45E3">
        <w:fldChar w:fldCharType="separate"/>
      </w:r>
      <w:ins w:id="751" w:author="Dalton Solano dos Reis" w:date="2024-12-02T13:56:00Z" w16du:dateUtc="2024-12-02T16:56:00Z">
        <w:r w:rsidR="004B45E3">
          <w:t xml:space="preserve">Figura </w:t>
        </w:r>
        <w:r w:rsidR="004B45E3">
          <w:rPr>
            <w:noProof/>
          </w:rPr>
          <w:t>15</w:t>
        </w:r>
        <w:r w:rsidR="004B45E3">
          <w:fldChar w:fldCharType="end"/>
        </w:r>
      </w:ins>
      <w:ins w:id="752" w:author="Dalton Solano dos Reis" w:date="2024-12-02T13:24:00Z" w16du:dateUtc="2024-12-02T16:24:00Z">
        <w:r>
          <w:t xml:space="preserve"> mostra os testes iniciais com o </w:t>
        </w:r>
      </w:ins>
      <w:ins w:id="753" w:author="Dalton Solano dos Reis" w:date="2024-12-02T13:25:00Z" w16du:dateUtc="2024-12-02T16:25:00Z">
        <w:r>
          <w:t xml:space="preserve">digitalizador </w:t>
        </w:r>
        <w:r w:rsidRPr="00C01D10">
          <w:t>3D</w:t>
        </w:r>
      </w:ins>
      <w:ins w:id="754" w:author="Dalton Solano dos Reis" w:date="2024-12-02T13:26:00Z" w16du:dateUtc="2024-12-02T16:26:00Z">
        <w:r>
          <w:t xml:space="preserve"> </w:t>
        </w:r>
      </w:ins>
      <w:ins w:id="755" w:author="Dalton Solano dos Reis" w:date="2024-12-02T13:25:00Z" w16du:dateUtc="2024-12-02T16:25:00Z">
        <w:r w:rsidRPr="00C01D10">
          <w:t>EinScan H2</w:t>
        </w:r>
      </w:ins>
      <w:ins w:id="756" w:author="Dalton Solano dos Reis" w:date="2024-12-02T13:26:00Z" w16du:dateUtc="2024-12-02T16:26:00Z">
        <w:r>
          <w:t xml:space="preserve"> da empresa </w:t>
        </w:r>
      </w:ins>
      <w:ins w:id="757" w:author="Dalton Solano dos Reis" w:date="2024-12-02T13:25:00Z" w16du:dateUtc="2024-12-02T16:25:00Z">
        <w:r w:rsidRPr="00C01D10">
          <w:t>Shining 3D</w:t>
        </w:r>
      </w:ins>
      <w:ins w:id="758" w:author="Dalton Solano dos Reis" w:date="2024-12-02T13:26:00Z" w16du:dateUtc="2024-12-02T16:26:00Z">
        <w:r>
          <w:t xml:space="preserve">. Os resultados não se mostraram muito produtivos </w:t>
        </w:r>
      </w:ins>
      <w:ins w:id="759" w:author="Dalton Solano dos Reis" w:date="2024-12-02T13:27:00Z" w16du:dateUtc="2024-12-02T16:27:00Z">
        <w:r>
          <w:t>pois tanto a fase in</w:t>
        </w:r>
      </w:ins>
      <w:ins w:id="760" w:author="Dalton Solano dos Reis" w:date="2024-12-02T13:28:00Z" w16du:dateUtc="2024-12-02T16:28:00Z">
        <w:r>
          <w:t>icial de calibragem, como a de captura do modelo 3D demandavam um certo esforço e tempo.</w:t>
        </w:r>
      </w:ins>
    </w:p>
    <w:p w14:paraId="22C9AAA2" w14:textId="71B4839E" w:rsidR="00C01D10" w:rsidRDefault="004B45E3" w:rsidP="004B45E3">
      <w:pPr>
        <w:pStyle w:val="TF-LEGENDA"/>
        <w:rPr>
          <w:ins w:id="761" w:author="Dalton Solano dos Reis" w:date="2024-12-02T13:28:00Z" w16du:dateUtc="2024-12-02T16:28:00Z"/>
        </w:rPr>
        <w:pPrChange w:id="762" w:author="Dalton Solano dos Reis" w:date="2024-12-02T13:56:00Z" w16du:dateUtc="2024-12-02T16:56:00Z">
          <w:pPr>
            <w:pStyle w:val="TF-TEXTO"/>
          </w:pPr>
        </w:pPrChange>
      </w:pPr>
      <w:bookmarkStart w:id="763" w:name="_Ref184040229"/>
      <w:ins w:id="764" w:author="Dalton Solano dos Reis" w:date="2024-12-02T13:56:00Z" w16du:dateUtc="2024-12-02T16:56:00Z">
        <w:r>
          <w:t xml:space="preserve">Figura </w:t>
        </w:r>
        <w:r>
          <w:fldChar w:fldCharType="begin"/>
        </w:r>
        <w:r>
          <w:instrText xml:space="preserve"> SEQ Figura \* ARABIC </w:instrText>
        </w:r>
      </w:ins>
      <w:r>
        <w:fldChar w:fldCharType="separate"/>
      </w:r>
      <w:ins w:id="765" w:author="Dalton Solano dos Reis" w:date="2024-12-02T13:57:00Z" w16du:dateUtc="2024-12-02T16:57:00Z">
        <w:r>
          <w:rPr>
            <w:noProof/>
          </w:rPr>
          <w:t>15</w:t>
        </w:r>
      </w:ins>
      <w:ins w:id="766" w:author="Dalton Solano dos Reis" w:date="2024-12-02T13:56:00Z" w16du:dateUtc="2024-12-02T16:56:00Z">
        <w:r>
          <w:fldChar w:fldCharType="end"/>
        </w:r>
        <w:bookmarkEnd w:id="763"/>
        <w:r>
          <w:t xml:space="preserve"> - </w:t>
        </w:r>
      </w:ins>
      <w:ins w:id="767" w:author="Dalton Solano dos Reis" w:date="2024-12-02T13:29:00Z" w16du:dateUtc="2024-12-02T16:29:00Z">
        <w:r w:rsidR="00C01D10">
          <w:t>Captação de imagens dos objetos 3D</w:t>
        </w:r>
      </w:ins>
    </w:p>
    <w:p w14:paraId="21445B09" w14:textId="2881A613" w:rsidR="00C01D10" w:rsidRDefault="00C01D10" w:rsidP="00C01D10">
      <w:pPr>
        <w:pStyle w:val="TF-FIGURA"/>
        <w:rPr>
          <w:ins w:id="768" w:author="Dalton Solano dos Reis" w:date="2024-12-02T13:24:00Z" w16du:dateUtc="2024-12-02T16:24:00Z"/>
        </w:rPr>
        <w:pPrChange w:id="769" w:author="Dalton Solano dos Reis" w:date="2024-12-02T13:29:00Z" w16du:dateUtc="2024-12-02T16:29:00Z">
          <w:pPr>
            <w:pStyle w:val="TF-TEXTO"/>
          </w:pPr>
        </w:pPrChange>
      </w:pPr>
      <w:ins w:id="770" w:author="Dalton Solano dos Reis" w:date="2024-12-02T13:29:00Z" w16du:dateUtc="2024-12-02T16:29:00Z">
        <w:r w:rsidRPr="00C01D10">
          <w:drawing>
            <wp:inline distT="0" distB="0" distL="0" distR="0" wp14:anchorId="10CCE8D8" wp14:editId="3C4C2728">
              <wp:extent cx="5498798" cy="3416300"/>
              <wp:effectExtent l="12700" t="12700" r="13335" b="12700"/>
              <wp:docPr id="1768147182" name="Imagem 1" descr="Mesa de escritó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147182" name="Imagem 1" descr="Mesa de escritório&#10;&#10;Descrição gerada automaticamente"/>
                      <pic:cNvPicPr/>
                    </pic:nvPicPr>
                    <pic:blipFill rotWithShape="1">
                      <a:blip r:embed="rId27"/>
                      <a:srcRect l="20837" t="27000" r="2736" b="9688"/>
                      <a:stretch/>
                    </pic:blipFill>
                    <pic:spPr bwMode="auto">
                      <a:xfrm>
                        <a:off x="0" y="0"/>
                        <a:ext cx="5619935" cy="3491560"/>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ins>
    </w:p>
    <w:p w14:paraId="043A79C4" w14:textId="4DED5BAA" w:rsidR="00C01D10" w:rsidRDefault="00C01D10" w:rsidP="00C01D10">
      <w:pPr>
        <w:pStyle w:val="TF-FONTE"/>
        <w:rPr>
          <w:ins w:id="771" w:author="Dalton Solano dos Reis" w:date="2024-12-02T13:24:00Z" w16du:dateUtc="2024-12-02T16:24:00Z"/>
        </w:rPr>
        <w:pPrChange w:id="772" w:author="Dalton Solano dos Reis" w:date="2024-12-02T13:30:00Z" w16du:dateUtc="2024-12-02T16:30:00Z">
          <w:pPr>
            <w:pStyle w:val="TF-TEXTO"/>
          </w:pPr>
        </w:pPrChange>
      </w:pPr>
      <w:ins w:id="773" w:author="Dalton Solano dos Reis" w:date="2024-12-02T13:30:00Z" w16du:dateUtc="2024-12-02T16:30:00Z">
        <w:r>
          <w:t>Fonte: Elaborado pela autora.</w:t>
        </w:r>
      </w:ins>
    </w:p>
    <w:p w14:paraId="2669F3F9" w14:textId="27DA0409" w:rsidR="004673CE" w:rsidRPr="00945FF1" w:rsidRDefault="00C01D10" w:rsidP="001B2F1E">
      <w:pPr>
        <w:pStyle w:val="TF-TEXTO"/>
      </w:pPr>
      <w:ins w:id="774" w:author="Dalton Solano dos Reis" w:date="2024-12-02T13:30:00Z" w16du:dateUtc="2024-12-02T16:30:00Z">
        <w:r>
          <w:t xml:space="preserve">Já </w:t>
        </w:r>
      </w:ins>
      <w:del w:id="775" w:author="Dalton Solano dos Reis" w:date="2024-12-02T13:30:00Z" w16du:dateUtc="2024-12-02T16:30:00Z">
        <w:r w:rsidR="00945FF1" w:rsidRPr="00945FF1" w:rsidDel="00C01D10">
          <w:delText xml:space="preserve">A </w:delText>
        </w:r>
      </w:del>
      <w:ins w:id="776" w:author="Dalton Solano dos Reis" w:date="2024-12-02T13:30:00Z" w16du:dateUtc="2024-12-02T16:30:00Z">
        <w:r>
          <w:t>a</w:t>
        </w:r>
        <w:r w:rsidRPr="00945FF1">
          <w:t xml:space="preserve"> </w:t>
        </w:r>
      </w:ins>
      <w:del w:id="777" w:author="Dalton Solano dos Reis" w:date="2024-12-02T13:30:00Z" w16du:dateUtc="2024-12-02T16:30:00Z">
        <w:r w:rsidR="00945FF1" w:rsidRPr="00945FF1" w:rsidDel="00C01D10">
          <w:delText xml:space="preserve">figura </w:delText>
        </w:r>
      </w:del>
      <w:ins w:id="778" w:author="Dalton Solano dos Reis" w:date="2024-12-02T13:57:00Z" w16du:dateUtc="2024-12-02T16:57:00Z">
        <w:r w:rsidR="004B45E3">
          <w:fldChar w:fldCharType="begin"/>
        </w:r>
        <w:r w:rsidR="004B45E3">
          <w:instrText xml:space="preserve"> REF _Ref184040259 \h </w:instrText>
        </w:r>
      </w:ins>
      <w:r w:rsidR="004B45E3">
        <w:fldChar w:fldCharType="separate"/>
      </w:r>
      <w:ins w:id="779" w:author="Dalton Solano dos Reis" w:date="2024-12-02T13:57:00Z" w16du:dateUtc="2024-12-02T16:57:00Z">
        <w:r w:rsidR="004B45E3">
          <w:t xml:space="preserve">Figura </w:t>
        </w:r>
        <w:r w:rsidR="004B45E3">
          <w:rPr>
            <w:noProof/>
          </w:rPr>
          <w:t>16</w:t>
        </w:r>
        <w:r w:rsidR="004B45E3">
          <w:fldChar w:fldCharType="end"/>
        </w:r>
      </w:ins>
      <w:del w:id="780" w:author="Dalton Solano dos Reis" w:date="2024-12-02T13:30:00Z" w16du:dateUtc="2024-12-02T16:30:00Z">
        <w:r w:rsidR="00945FF1" w:rsidRPr="00945FF1" w:rsidDel="00C01D10">
          <w:delText xml:space="preserve">7 </w:delText>
        </w:r>
      </w:del>
      <w:ins w:id="781" w:author="Dalton Solano dos Reis" w:date="2024-12-02T13:30:00Z" w16du:dateUtc="2024-12-02T16:30:00Z">
        <w:r w:rsidRPr="00945FF1">
          <w:t xml:space="preserve"> </w:t>
        </w:r>
      </w:ins>
      <w:r w:rsidR="00945FF1" w:rsidRPr="00945FF1">
        <w:t xml:space="preserve">apresenta </w:t>
      </w:r>
      <w:ins w:id="782" w:author="Dalton Solano dos Reis" w:date="2024-12-02T13:30:00Z" w16du:dateUtc="2024-12-02T16:30:00Z">
        <w:r w:rsidR="00F7629A">
          <w:t xml:space="preserve">a digitalização </w:t>
        </w:r>
      </w:ins>
      <w:del w:id="783" w:author="Dalton Solano dos Reis" w:date="2024-12-02T13:31:00Z" w16du:dateUtc="2024-12-02T16:31:00Z">
        <w:r w:rsidR="00945FF1" w:rsidRPr="00945FF1" w:rsidDel="00F7629A">
          <w:delText>o registro da captação de imagens</w:delText>
        </w:r>
      </w:del>
      <w:ins w:id="784" w:author="Dalton Solano dos Reis" w:date="2024-12-02T13:31:00Z" w16du:dateUtc="2024-12-02T16:31:00Z">
        <w:r w:rsidR="00F7629A">
          <w:t>do objeto</w:t>
        </w:r>
      </w:ins>
      <w:r w:rsidR="00945FF1" w:rsidRPr="00945FF1">
        <w:t xml:space="preserve"> 3D do boneco anatômico </w:t>
      </w:r>
      <w:ins w:id="785" w:author="Dalton Solano dos Reis" w:date="2024-12-02T13:31:00Z" w16du:dateUtc="2024-12-02T16:31:00Z">
        <w:r w:rsidR="00F7629A">
          <w:t xml:space="preserve">usando </w:t>
        </w:r>
      </w:ins>
      <w:ins w:id="786" w:author="Dalton Solano dos Reis" w:date="2024-12-02T13:32:00Z" w16du:dateUtc="2024-12-02T16:32:00Z">
        <w:r w:rsidR="00F7629A">
          <w:t xml:space="preserve">a </w:t>
        </w:r>
      </w:ins>
      <w:ins w:id="787" w:author="Dalton Solano dos Reis" w:date="2024-12-02T13:31:00Z">
        <w:r w:rsidR="00F7629A" w:rsidRPr="00F7629A">
          <w:t>tecnologia Light Detection and Ranging (LiDAR)</w:t>
        </w:r>
      </w:ins>
      <w:ins w:id="788" w:author="Dalton Solano dos Reis" w:date="2024-12-02T13:32:00Z" w16du:dateUtc="2024-12-02T16:32:00Z">
        <w:r w:rsidR="00F7629A">
          <w:t xml:space="preserve"> do iPhone 14</w:t>
        </w:r>
      </w:ins>
      <w:del w:id="789" w:author="Dalton Solano dos Reis" w:date="2024-12-02T13:32:00Z" w16du:dateUtc="2024-12-02T16:32:00Z">
        <w:r w:rsidR="00945FF1" w:rsidRPr="00945FF1" w:rsidDel="00F7629A">
          <w:delText>que ocorreu no laboratório de robótica da Universidade Regional de Blumenau</w:delText>
        </w:r>
      </w:del>
      <w:r w:rsidR="00945FF1" w:rsidRPr="00945FF1">
        <w:t>.</w:t>
      </w:r>
    </w:p>
    <w:p w14:paraId="050C74C2" w14:textId="37C86E87" w:rsidR="00945FF1" w:rsidRDefault="004B45E3" w:rsidP="004B45E3">
      <w:pPr>
        <w:pStyle w:val="TF-LEGENDA"/>
        <w:rPr>
          <w:ins w:id="790" w:author="Dalton Solano dos Reis" w:date="2024-12-02T13:34:00Z" w16du:dateUtc="2024-12-02T16:34:00Z"/>
        </w:rPr>
        <w:pPrChange w:id="791" w:author="Dalton Solano dos Reis" w:date="2024-12-02T13:57:00Z" w16du:dateUtc="2024-12-02T16:57:00Z">
          <w:pPr>
            <w:pStyle w:val="TF-FIGURA"/>
          </w:pPr>
        </w:pPrChange>
      </w:pPr>
      <w:bookmarkStart w:id="792" w:name="_Ref184040259"/>
      <w:ins w:id="793" w:author="Dalton Solano dos Reis" w:date="2024-12-02T13:57:00Z" w16du:dateUtc="2024-12-02T16:57:00Z">
        <w:r>
          <w:t xml:space="preserve">Figura </w:t>
        </w:r>
        <w:r>
          <w:fldChar w:fldCharType="begin"/>
        </w:r>
        <w:r>
          <w:instrText xml:space="preserve"> SEQ Figura \* ARABIC </w:instrText>
        </w:r>
      </w:ins>
      <w:r>
        <w:fldChar w:fldCharType="separate"/>
      </w:r>
      <w:ins w:id="794" w:author="Dalton Solano dos Reis" w:date="2024-12-02T13:57:00Z" w16du:dateUtc="2024-12-02T16:57:00Z">
        <w:r>
          <w:rPr>
            <w:noProof/>
          </w:rPr>
          <w:t>16</w:t>
        </w:r>
        <w:r>
          <w:fldChar w:fldCharType="end"/>
        </w:r>
      </w:ins>
      <w:bookmarkEnd w:id="792"/>
      <w:del w:id="795" w:author="Dalton Solano dos Reis" w:date="2024-12-02T13:57:00Z" w16du:dateUtc="2024-12-02T16:57:00Z">
        <w:r w:rsidR="00945FF1" w:rsidDel="004B45E3">
          <w:delText xml:space="preserve">Figura </w:delText>
        </w:r>
      </w:del>
      <w:del w:id="796" w:author="Dalton Solano dos Reis" w:date="2024-12-02T13:34:00Z" w16du:dateUtc="2024-12-02T16:34:00Z">
        <w:r w:rsidR="00945FF1" w:rsidDel="00F7629A">
          <w:delText xml:space="preserve">7 </w:delText>
        </w:r>
      </w:del>
      <w:del w:id="797" w:author="Dalton Solano dos Reis" w:date="2024-12-02T13:57:00Z" w16du:dateUtc="2024-12-02T16:57:00Z">
        <w:r w:rsidR="00945FF1" w:rsidDel="004B45E3">
          <w:delText xml:space="preserve">– </w:delText>
        </w:r>
      </w:del>
      <w:ins w:id="798" w:author="Dalton Solano dos Reis" w:date="2024-12-02T13:57:00Z" w16du:dateUtc="2024-12-02T16:57:00Z">
        <w:r>
          <w:t xml:space="preserve"> - </w:t>
        </w:r>
      </w:ins>
      <w:r w:rsidR="00945FF1">
        <w:t>Captação de imagens dos objetos 3D</w:t>
      </w:r>
      <w:del w:id="799" w:author="Dalton Solano dos Reis" w:date="2024-12-02T13:34:00Z" w16du:dateUtc="2024-12-02T16:34:00Z">
        <w:r w:rsidR="00945FF1" w:rsidDel="00F7629A">
          <w:delText>.</w:delText>
        </w:r>
      </w:del>
    </w:p>
    <w:p w14:paraId="69DF376E" w14:textId="5AEEF3C1" w:rsidR="00F7629A" w:rsidRDefault="00F7629A" w:rsidP="00945FF1">
      <w:pPr>
        <w:pStyle w:val="TF-FIGURA"/>
      </w:pPr>
      <w:ins w:id="800" w:author="Dalton Solano dos Reis" w:date="2024-12-02T13:34:00Z" w16du:dateUtc="2024-12-02T16:34:00Z">
        <w:r>
          <w:rPr>
            <w:noProof/>
          </w:rPr>
          <w:drawing>
            <wp:inline distT="0" distB="0" distL="0" distR="0" wp14:anchorId="1C0A1738" wp14:editId="60722EB6">
              <wp:extent cx="5571059" cy="3035300"/>
              <wp:effectExtent l="12700" t="12700" r="17145" b="12700"/>
              <wp:docPr id="1258243661" name="Imagem 1258243661" descr="Escritório com mesa e cadeira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243661" name="Imagem 1258243661" descr="Escritório com mesa e cadeiras&#10;&#10;Descrição gerada automaticamente"/>
                      <pic:cNvPicPr/>
                    </pic:nvPicPr>
                    <pic:blipFill rotWithShape="1">
                      <a:blip r:embed="rId28"/>
                      <a:srcRect l="11139" t="8166" r="1141" b="5984"/>
                      <a:stretch/>
                    </pic:blipFill>
                    <pic:spPr bwMode="auto">
                      <a:xfrm>
                        <a:off x="0" y="0"/>
                        <a:ext cx="5576831" cy="3038445"/>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ins>
    </w:p>
    <w:tbl>
      <w:tblPr>
        <w:tblStyle w:val="Tabelacomgrade"/>
        <w:tblW w:w="0" w:type="auto"/>
        <w:tblLook w:val="04A0" w:firstRow="1" w:lastRow="0" w:firstColumn="1" w:lastColumn="0" w:noHBand="0" w:noVBand="1"/>
      </w:tblPr>
      <w:tblGrid>
        <w:gridCol w:w="9629"/>
      </w:tblGrid>
      <w:tr w:rsidR="00945FF1" w:rsidDel="00F7629A" w14:paraId="517AEA7A" w14:textId="4B8C1807" w:rsidTr="00945FF1">
        <w:trPr>
          <w:del w:id="801" w:author="Dalton Solano dos Reis" w:date="2024-12-02T13:34:00Z" w16du:dateUtc="2024-12-02T16:34:00Z"/>
        </w:trPr>
        <w:tc>
          <w:tcPr>
            <w:tcW w:w="9629" w:type="dxa"/>
          </w:tcPr>
          <w:p w14:paraId="3B01DCA8" w14:textId="35670087" w:rsidR="00945FF1" w:rsidDel="00F7629A" w:rsidRDefault="00945FF1" w:rsidP="001B2F1E">
            <w:pPr>
              <w:pStyle w:val="TF-TEXTO"/>
              <w:ind w:firstLine="0"/>
              <w:rPr>
                <w:del w:id="802" w:author="Dalton Solano dos Reis" w:date="2024-12-02T13:34:00Z" w16du:dateUtc="2024-12-02T16:34:00Z"/>
                <w:color w:val="FF0000"/>
              </w:rPr>
            </w:pPr>
            <w:del w:id="803" w:author="Dalton Solano dos Reis" w:date="2024-12-02T13:34:00Z" w16du:dateUtc="2024-12-02T16:34:00Z">
              <w:r w:rsidDel="00F7629A">
                <w:rPr>
                  <w:noProof/>
                </w:rPr>
                <w:drawing>
                  <wp:inline distT="0" distB="0" distL="0" distR="0" wp14:anchorId="0F6048C7" wp14:editId="5C2E9780">
                    <wp:extent cx="5366835" cy="2924032"/>
                    <wp:effectExtent l="0" t="0" r="5715" b="0"/>
                    <wp:docPr id="894026325" name="Imagem 894026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026325" name=""/>
                            <pic:cNvPicPr/>
                          </pic:nvPicPr>
                          <pic:blipFill rotWithShape="1">
                            <a:blip r:embed="rId28"/>
                            <a:srcRect l="11139" t="8166" r="1141" b="5984"/>
                            <a:stretch/>
                          </pic:blipFill>
                          <pic:spPr bwMode="auto">
                            <a:xfrm>
                              <a:off x="0" y="0"/>
                              <a:ext cx="5369058" cy="2925243"/>
                            </a:xfrm>
                            <a:prstGeom prst="rect">
                              <a:avLst/>
                            </a:prstGeom>
                            <a:ln>
                              <a:noFill/>
                            </a:ln>
                            <a:extLst>
                              <a:ext uri="{53640926-AAD7-44D8-BBD7-CCE9431645EC}">
                                <a14:shadowObscured xmlns:a14="http://schemas.microsoft.com/office/drawing/2010/main"/>
                              </a:ext>
                            </a:extLst>
                          </pic:spPr>
                        </pic:pic>
                      </a:graphicData>
                    </a:graphic>
                  </wp:inline>
                </w:drawing>
              </w:r>
            </w:del>
          </w:p>
        </w:tc>
      </w:tr>
    </w:tbl>
    <w:p w14:paraId="7B41F740" w14:textId="6C77E7B9" w:rsidR="00945FF1" w:rsidRDefault="00945FF1" w:rsidP="00945FF1">
      <w:pPr>
        <w:pStyle w:val="TF-FONTE"/>
      </w:pPr>
      <w:r>
        <w:t>Fonte: Elaborado pela autora.</w:t>
      </w:r>
    </w:p>
    <w:p w14:paraId="706D8F30" w14:textId="77777777" w:rsidR="00945FF1" w:rsidRDefault="00945FF1" w:rsidP="00945FF1"/>
    <w:p w14:paraId="2677ECF6" w14:textId="0367D711" w:rsidR="00F7629A" w:rsidRDefault="00945FF1">
      <w:pPr>
        <w:keepNext w:val="0"/>
        <w:keepLines w:val="0"/>
        <w:rPr>
          <w:ins w:id="804" w:author="Dalton Solano dos Reis" w:date="2024-12-02T13:36:00Z" w16du:dateUtc="2024-12-02T16:36:00Z"/>
          <w:sz w:val="20"/>
          <w:szCs w:val="20"/>
        </w:rPr>
      </w:pPr>
      <w:moveFromRangeStart w:id="805" w:author="Dalton Solano dos Reis" w:date="2024-12-02T13:37:00Z" w:name="move184039049"/>
      <w:moveFrom w:id="806" w:author="Dalton Solano dos Reis" w:date="2024-12-02T13:37:00Z" w16du:dateUtc="2024-12-02T16:37:00Z">
        <w:r w:rsidDel="00F7629A">
          <w:t>A Figura 8 mostra o banco de dados das imagens criadas na plataforma Vuforia para utilizar os marcadores no projeto do aplicativo Unity.</w:t>
        </w:r>
      </w:moveFrom>
      <w:moveFromRangeEnd w:id="805"/>
      <w:ins w:id="807" w:author="Dalton Solano dos Reis" w:date="2024-12-02T13:36:00Z" w16du:dateUtc="2024-12-02T16:36:00Z">
        <w:r w:rsidR="00F7629A">
          <w:br w:type="page"/>
        </w:r>
      </w:ins>
    </w:p>
    <w:p w14:paraId="37DF00B1" w14:textId="66E8D891" w:rsidR="00F7629A" w:rsidRPr="00945FF1" w:rsidRDefault="00F7629A" w:rsidP="00F7629A">
      <w:pPr>
        <w:pStyle w:val="TF-TTULOAPNDICE"/>
        <w:rPr>
          <w:ins w:id="808" w:author="Dalton Solano dos Reis" w:date="2024-12-02T13:36:00Z" w16du:dateUtc="2024-12-02T16:36:00Z"/>
        </w:rPr>
      </w:pPr>
      <w:ins w:id="809" w:author="Dalton Solano dos Reis" w:date="2024-12-02T13:36:00Z" w16du:dateUtc="2024-12-02T16:36:00Z">
        <w:r w:rsidRPr="00945FF1">
          <w:lastRenderedPageBreak/>
          <w:t xml:space="preserve">APÊNDICE </w:t>
        </w:r>
      </w:ins>
      <w:ins w:id="810" w:author="Dalton Solano dos Reis" w:date="2024-12-02T13:37:00Z" w16du:dateUtc="2024-12-02T16:37:00Z">
        <w:r>
          <w:t>B</w:t>
        </w:r>
      </w:ins>
      <w:ins w:id="811" w:author="Dalton Solano dos Reis" w:date="2024-12-02T13:36:00Z" w16du:dateUtc="2024-12-02T16:36:00Z">
        <w:r w:rsidRPr="00945FF1">
          <w:t xml:space="preserve"> – registro da captação </w:t>
        </w:r>
        <w:r>
          <w:t>e banco de imagens</w:t>
        </w:r>
      </w:ins>
    </w:p>
    <w:p w14:paraId="7B1B6A2B" w14:textId="239AE7FC" w:rsidR="00F7629A" w:rsidDel="00F7629A" w:rsidRDefault="00F7629A" w:rsidP="00F7629A">
      <w:pPr>
        <w:pStyle w:val="TF-TEXTO"/>
        <w:rPr>
          <w:del w:id="812" w:author="Dalton Solano dos Reis" w:date="2024-12-02T13:37:00Z" w16du:dateUtc="2024-12-02T16:37:00Z"/>
          <w:moveTo w:id="813" w:author="Dalton Solano dos Reis" w:date="2024-12-02T13:37:00Z" w16du:dateUtc="2024-12-02T16:37:00Z"/>
        </w:rPr>
      </w:pPr>
      <w:moveToRangeStart w:id="814" w:author="Dalton Solano dos Reis" w:date="2024-12-02T13:37:00Z" w:name="move184039049"/>
      <w:moveTo w:id="815" w:author="Dalton Solano dos Reis" w:date="2024-12-02T13:37:00Z" w16du:dateUtc="2024-12-02T16:37:00Z">
        <w:r>
          <w:t xml:space="preserve">A </w:t>
        </w:r>
      </w:moveTo>
      <w:ins w:id="816" w:author="Dalton Solano dos Reis" w:date="2024-12-02T13:58:00Z" w16du:dateUtc="2024-12-02T16:58:00Z">
        <w:r w:rsidR="004B45E3">
          <w:fldChar w:fldCharType="begin"/>
        </w:r>
        <w:r w:rsidR="004B45E3">
          <w:instrText xml:space="preserve"> REF _Ref184040296 \h </w:instrText>
        </w:r>
      </w:ins>
      <w:r w:rsidR="004B45E3">
        <w:fldChar w:fldCharType="separate"/>
      </w:r>
      <w:ins w:id="817" w:author="Dalton Solano dos Reis" w:date="2024-12-02T13:58:00Z" w16du:dateUtc="2024-12-02T16:58:00Z">
        <w:r w:rsidR="004B45E3">
          <w:t xml:space="preserve">Figura </w:t>
        </w:r>
        <w:r w:rsidR="004B45E3">
          <w:rPr>
            <w:noProof/>
          </w:rPr>
          <w:t>17</w:t>
        </w:r>
        <w:r w:rsidR="004B45E3">
          <w:fldChar w:fldCharType="end"/>
        </w:r>
      </w:ins>
      <w:moveTo w:id="818" w:author="Dalton Solano dos Reis" w:date="2024-12-02T13:37:00Z" w16du:dateUtc="2024-12-02T16:37:00Z">
        <w:del w:id="819" w:author="Dalton Solano dos Reis" w:date="2024-12-02T13:58:00Z" w16du:dateUtc="2024-12-02T16:58:00Z">
          <w:r w:rsidDel="004B45E3">
            <w:delText xml:space="preserve">Figura </w:delText>
          </w:r>
        </w:del>
        <w:del w:id="820" w:author="Dalton Solano dos Reis" w:date="2024-12-02T13:37:00Z" w16du:dateUtc="2024-12-02T16:37:00Z">
          <w:r w:rsidDel="00F7629A">
            <w:delText>8</w:delText>
          </w:r>
        </w:del>
        <w:r>
          <w:t xml:space="preserve"> mostra o banco de dados das imagens criadas na plataforma Vuforia para utilizar os marcadores no projeto do aplicativo Unity</w:t>
        </w:r>
      </w:moveTo>
      <w:ins w:id="821" w:author="Dalton Solano dos Reis" w:date="2024-12-02T13:37:00Z" w16du:dateUtc="2024-12-02T16:37:00Z">
        <w:r>
          <w:t xml:space="preserve"> com suas boas pontuações (</w:t>
        </w:r>
        <w:r w:rsidRPr="00F7629A">
          <w:rPr>
            <w:i/>
            <w:iCs/>
            <w:rPrChange w:id="822" w:author="Dalton Solano dos Reis" w:date="2024-12-02T13:38:00Z" w16du:dateUtc="2024-12-02T16:38:00Z">
              <w:rPr/>
            </w:rPrChange>
          </w:rPr>
          <w:t>Ratin</w:t>
        </w:r>
      </w:ins>
      <w:ins w:id="823" w:author="Dalton Solano dos Reis" w:date="2024-12-02T13:38:00Z" w16du:dateUtc="2024-12-02T16:38:00Z">
        <w:r w:rsidRPr="00F7629A">
          <w:rPr>
            <w:i/>
            <w:iCs/>
            <w:rPrChange w:id="824" w:author="Dalton Solano dos Reis" w:date="2024-12-02T13:38:00Z" w16du:dateUtc="2024-12-02T16:38:00Z">
              <w:rPr/>
            </w:rPrChange>
          </w:rPr>
          <w:t>g</w:t>
        </w:r>
        <w:r>
          <w:t>) para reconhecimento dos marcadores</w:t>
        </w:r>
      </w:ins>
      <w:moveTo w:id="825" w:author="Dalton Solano dos Reis" w:date="2024-12-02T13:37:00Z" w16du:dateUtc="2024-12-02T16:37:00Z">
        <w:r>
          <w:t>.</w:t>
        </w:r>
      </w:moveTo>
    </w:p>
    <w:moveToRangeEnd w:id="814"/>
    <w:p w14:paraId="7FA5A5A3" w14:textId="77777777" w:rsidR="00945FF1" w:rsidRDefault="00945FF1" w:rsidP="00F7629A">
      <w:pPr>
        <w:pStyle w:val="TF-TEXTO"/>
      </w:pPr>
    </w:p>
    <w:p w14:paraId="26166866" w14:textId="77EB46F1" w:rsidR="00945FF1" w:rsidRDefault="004B45E3" w:rsidP="004B45E3">
      <w:pPr>
        <w:pStyle w:val="TF-LEGENDA"/>
        <w:rPr>
          <w:ins w:id="826" w:author="Dalton Solano dos Reis" w:date="2024-12-02T13:38:00Z" w16du:dateUtc="2024-12-02T16:38:00Z"/>
        </w:rPr>
      </w:pPr>
      <w:bookmarkStart w:id="827" w:name="_Ref184040296"/>
      <w:ins w:id="828" w:author="Dalton Solano dos Reis" w:date="2024-12-02T13:57:00Z" w16du:dateUtc="2024-12-02T16:57:00Z">
        <w:r>
          <w:t xml:space="preserve">Figura </w:t>
        </w:r>
        <w:r>
          <w:fldChar w:fldCharType="begin"/>
        </w:r>
        <w:r>
          <w:instrText xml:space="preserve"> SEQ Figura \* ARABIC </w:instrText>
        </w:r>
      </w:ins>
      <w:r>
        <w:fldChar w:fldCharType="separate"/>
      </w:r>
      <w:ins w:id="829" w:author="Dalton Solano dos Reis" w:date="2024-12-02T13:57:00Z" w16du:dateUtc="2024-12-02T16:57:00Z">
        <w:r>
          <w:rPr>
            <w:noProof/>
          </w:rPr>
          <w:t>17</w:t>
        </w:r>
        <w:r>
          <w:fldChar w:fldCharType="end"/>
        </w:r>
      </w:ins>
      <w:bookmarkEnd w:id="827"/>
      <w:del w:id="830" w:author="Dalton Solano dos Reis" w:date="2024-12-02T13:57:00Z" w16du:dateUtc="2024-12-02T16:57:00Z">
        <w:r w:rsidR="00945FF1" w:rsidDel="004B45E3">
          <w:delText xml:space="preserve">Figura </w:delText>
        </w:r>
      </w:del>
      <w:del w:id="831" w:author="Dalton Solano dos Reis" w:date="2024-12-02T13:37:00Z" w16du:dateUtc="2024-12-02T16:37:00Z">
        <w:r w:rsidR="00945FF1" w:rsidDel="00F7629A">
          <w:delText xml:space="preserve">8 </w:delText>
        </w:r>
      </w:del>
      <w:del w:id="832" w:author="Dalton Solano dos Reis" w:date="2024-12-02T13:57:00Z" w16du:dateUtc="2024-12-02T16:57:00Z">
        <w:r w:rsidR="00945FF1" w:rsidDel="004B45E3">
          <w:delText xml:space="preserve">– </w:delText>
        </w:r>
      </w:del>
      <w:ins w:id="833" w:author="Dalton Solano dos Reis" w:date="2024-12-02T13:57:00Z" w16du:dateUtc="2024-12-02T16:57:00Z">
        <w:r>
          <w:t xml:space="preserve"> - </w:t>
        </w:r>
      </w:ins>
      <w:r w:rsidR="00945FF1">
        <w:t>Banco de imagens para marcadores na plataforma Vuforia</w:t>
      </w:r>
    </w:p>
    <w:p w14:paraId="2B0FA36F" w14:textId="46A25BA4" w:rsidR="00F7629A" w:rsidRPr="00F7629A" w:rsidRDefault="00F7629A" w:rsidP="00F7629A">
      <w:pPr>
        <w:pStyle w:val="TF-FIGURA"/>
      </w:pPr>
      <w:ins w:id="834" w:author="Dalton Solano dos Reis" w:date="2024-12-02T13:38:00Z" w16du:dateUtc="2024-12-02T16:38:00Z">
        <w:r>
          <w:rPr>
            <w:noProof/>
          </w:rPr>
          <w:drawing>
            <wp:inline distT="0" distB="0" distL="0" distR="0" wp14:anchorId="5DA270BA" wp14:editId="2CA79780">
              <wp:extent cx="4582278" cy="3351970"/>
              <wp:effectExtent l="12700" t="12700" r="15240" b="13970"/>
              <wp:docPr id="2013657546" name="Imagem 2013657546"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657546" name="Imagem 2013657546" descr="Tela de computador com texto preto sobre fundo branco&#10;&#10;Descrição gerada automaticamente"/>
                      <pic:cNvPicPr/>
                    </pic:nvPicPr>
                    <pic:blipFill>
                      <a:blip r:embed="rId29"/>
                      <a:stretch>
                        <a:fillRect/>
                      </a:stretch>
                    </pic:blipFill>
                    <pic:spPr>
                      <a:xfrm>
                        <a:off x="0" y="0"/>
                        <a:ext cx="4589770" cy="3357451"/>
                      </a:xfrm>
                      <a:prstGeom prst="rect">
                        <a:avLst/>
                      </a:prstGeom>
                      <a:ln w="12700">
                        <a:solidFill>
                          <a:schemeClr val="tx1"/>
                        </a:solidFill>
                      </a:ln>
                    </pic:spPr>
                  </pic:pic>
                </a:graphicData>
              </a:graphic>
            </wp:inline>
          </w:drawing>
        </w:r>
      </w:ins>
    </w:p>
    <w:tbl>
      <w:tblPr>
        <w:tblStyle w:val="Tabelacomgrade"/>
        <w:tblW w:w="0" w:type="auto"/>
        <w:tblLook w:val="04A0" w:firstRow="1" w:lastRow="0" w:firstColumn="1" w:lastColumn="0" w:noHBand="0" w:noVBand="1"/>
      </w:tblPr>
      <w:tblGrid>
        <w:gridCol w:w="9629"/>
      </w:tblGrid>
      <w:tr w:rsidR="00945FF1" w:rsidDel="00F7629A" w14:paraId="6E690EC0" w14:textId="40FB88F8" w:rsidTr="00945FF1">
        <w:trPr>
          <w:del w:id="835" w:author="Dalton Solano dos Reis" w:date="2024-12-02T13:38:00Z" w16du:dateUtc="2024-12-02T16:38:00Z"/>
        </w:trPr>
        <w:tc>
          <w:tcPr>
            <w:tcW w:w="9629" w:type="dxa"/>
          </w:tcPr>
          <w:p w14:paraId="5CCAE2BB" w14:textId="5C26363C" w:rsidR="00945FF1" w:rsidDel="00F7629A" w:rsidRDefault="00945FF1" w:rsidP="00945FF1">
            <w:pPr>
              <w:pStyle w:val="TF-TEXTO"/>
              <w:ind w:firstLine="0"/>
              <w:jc w:val="center"/>
              <w:rPr>
                <w:del w:id="836" w:author="Dalton Solano dos Reis" w:date="2024-12-02T13:38:00Z" w16du:dateUtc="2024-12-02T16:38:00Z"/>
              </w:rPr>
            </w:pPr>
            <w:del w:id="837" w:author="Dalton Solano dos Reis" w:date="2024-12-02T13:38:00Z" w16du:dateUtc="2024-12-02T16:38:00Z">
              <w:r w:rsidDel="00F7629A">
                <w:rPr>
                  <w:noProof/>
                </w:rPr>
                <w:drawing>
                  <wp:inline distT="0" distB="0" distL="0" distR="0" wp14:anchorId="11EF62A5" wp14:editId="4C3A4FAC">
                    <wp:extent cx="4582278" cy="3351970"/>
                    <wp:effectExtent l="0" t="0" r="8890" b="1270"/>
                    <wp:docPr id="1587040775" name="Imagem 1587040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040775" name=""/>
                            <pic:cNvPicPr/>
                          </pic:nvPicPr>
                          <pic:blipFill>
                            <a:blip r:embed="rId29"/>
                            <a:stretch>
                              <a:fillRect/>
                            </a:stretch>
                          </pic:blipFill>
                          <pic:spPr>
                            <a:xfrm>
                              <a:off x="0" y="0"/>
                              <a:ext cx="4589770" cy="3357451"/>
                            </a:xfrm>
                            <a:prstGeom prst="rect">
                              <a:avLst/>
                            </a:prstGeom>
                          </pic:spPr>
                        </pic:pic>
                      </a:graphicData>
                    </a:graphic>
                  </wp:inline>
                </w:drawing>
              </w:r>
            </w:del>
          </w:p>
        </w:tc>
      </w:tr>
    </w:tbl>
    <w:p w14:paraId="7E1E3C81" w14:textId="646A184D" w:rsidR="00E44D5B" w:rsidRDefault="00945FF1" w:rsidP="00945FF1">
      <w:pPr>
        <w:pStyle w:val="TF-FONTE"/>
        <w:rPr>
          <w:ins w:id="838" w:author="Dalton Solano dos Reis" w:date="2024-12-02T13:39:00Z" w16du:dateUtc="2024-12-02T16:39:00Z"/>
        </w:rPr>
      </w:pPr>
      <w:r>
        <w:t>Fonte: Elaborado pela autora</w:t>
      </w:r>
      <w:ins w:id="839" w:author="Dalton Solano dos Reis" w:date="2024-12-02T13:39:00Z" w16du:dateUtc="2024-12-02T16:39:00Z">
        <w:r w:rsidR="00F7629A">
          <w:t>.</w:t>
        </w:r>
      </w:ins>
    </w:p>
    <w:p w14:paraId="01F68206" w14:textId="77777777" w:rsidR="00F7629A" w:rsidRPr="00F7629A" w:rsidRDefault="00F7629A" w:rsidP="00F7629A">
      <w:pPr>
        <w:pPrChange w:id="840" w:author="Dalton Solano dos Reis" w:date="2024-12-02T13:39:00Z" w16du:dateUtc="2024-12-02T16:39:00Z">
          <w:pPr>
            <w:pStyle w:val="TF-FONTE"/>
          </w:pPr>
        </w:pPrChange>
      </w:pPr>
    </w:p>
    <w:sectPr w:rsidR="00F7629A" w:rsidRPr="00F7629A" w:rsidSect="004F628A">
      <w:footerReference w:type="default" r:id="rId30"/>
      <w:footerReference w:type="first" r:id="rId31"/>
      <w:pgSz w:w="11907" w:h="16840" w:code="9"/>
      <w:pgMar w:top="1701" w:right="1134" w:bottom="1134" w:left="1134" w:header="720" w:footer="720"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111" w:author="Dalton Solano dos Reis" w:date="2024-12-02T11:23:00Z" w:initials="DS">
    <w:p w14:paraId="7A3AD40E" w14:textId="77777777" w:rsidR="00E243D7" w:rsidRDefault="00E243D7" w:rsidP="00E243D7">
      <w:r>
        <w:rPr>
          <w:rStyle w:val="Refdecomentrio"/>
        </w:rPr>
        <w:annotationRef/>
      </w:r>
      <w:r>
        <w:rPr>
          <w:color w:val="000000"/>
          <w:sz w:val="20"/>
          <w:szCs w:val="20"/>
        </w:rPr>
        <w:t>Só a letra inicial é em maiúsculo.</w:t>
      </w:r>
    </w:p>
  </w:comment>
  <w:comment w:id="283" w:author="Dalton Solano dos Reis" w:date="2024-12-02T11:43:00Z" w:initials="DS">
    <w:p w14:paraId="439FF9B5" w14:textId="77777777" w:rsidR="00B875B3" w:rsidRDefault="00B875B3" w:rsidP="00B875B3">
      <w:r>
        <w:rPr>
          <w:rStyle w:val="Refdecomentrio"/>
        </w:rPr>
        <w:annotationRef/>
      </w:r>
      <w:r>
        <w:rPr>
          <w:color w:val="000000"/>
          <w:sz w:val="20"/>
          <w:szCs w:val="20"/>
        </w:rPr>
        <w:t>Aumentar esse parágrafo explicando o conteúdo da figura 8. Usar o estilo “TF-Courier 9” nos textos que representarem os nomes de dentro das “caixas” do diagrama.</w:t>
      </w:r>
    </w:p>
  </w:comment>
  <w:comment w:id="509" w:author="Dalton Solano dos Reis" w:date="2024-12-02T13:07:00Z" w:initials="DS">
    <w:p w14:paraId="27E27233" w14:textId="77777777" w:rsidR="009D4241" w:rsidRDefault="009D4241" w:rsidP="009D4241">
      <w:r>
        <w:rPr>
          <w:rStyle w:val="Refdecomentrio"/>
        </w:rPr>
        <w:annotationRef/>
      </w:r>
      <w:r>
        <w:rPr>
          <w:color w:val="000000"/>
          <w:sz w:val="20"/>
          <w:szCs w:val="20"/>
        </w:rPr>
        <w:t>Será que não deveria mudar a ordem dos botões, primeiro vir “funções”, e depois “jogar”.</w:t>
      </w:r>
    </w:p>
  </w:comment>
  <w:comment w:id="510" w:author="Dalton Solano dos Reis" w:date="2024-12-02T13:09:00Z" w:initials="DS">
    <w:p w14:paraId="74D2C176" w14:textId="77777777" w:rsidR="006E372A" w:rsidRDefault="006E372A" w:rsidP="006E372A">
      <w:r>
        <w:rPr>
          <w:rStyle w:val="Refdecomentrio"/>
        </w:rPr>
        <w:annotationRef/>
      </w:r>
      <w:r>
        <w:rPr>
          <w:color w:val="000000"/>
          <w:sz w:val="20"/>
          <w:szCs w:val="20"/>
        </w:rPr>
        <w:t>Mas não muda nada aqui, deixa assim.</w:t>
      </w:r>
    </w:p>
    <w:p w14:paraId="32D4EE70" w14:textId="77777777" w:rsidR="006E372A" w:rsidRDefault="006E372A" w:rsidP="006E372A">
      <w:r>
        <w:rPr>
          <w:color w:val="000000"/>
          <w:sz w:val="20"/>
          <w:szCs w:val="20"/>
        </w:rPr>
        <w:t>Podes acrescentar que observando “isso” fez a alteração na ordem dos botões.</w:t>
      </w:r>
    </w:p>
  </w:comment>
  <w:comment w:id="558" w:author="Dalton Solano dos Reis" w:date="2024-12-02T13:01:00Z" w:initials="DS">
    <w:p w14:paraId="447D93E7" w14:textId="520378DB" w:rsidR="009D4241" w:rsidRDefault="009D4241" w:rsidP="009D4241">
      <w:r>
        <w:rPr>
          <w:rStyle w:val="Refdecomentrio"/>
        </w:rPr>
        <w:annotationRef/>
      </w:r>
      <w:r>
        <w:rPr>
          <w:color w:val="000000"/>
          <w:sz w:val="20"/>
          <w:szCs w:val="20"/>
        </w:rPr>
        <w:t>Se me passar os fontes atualizados eu testo no iOS. Assim podes incluir também iOS.</w:t>
      </w:r>
    </w:p>
    <w:p w14:paraId="083CFDF7" w14:textId="77777777" w:rsidR="009D4241" w:rsidRDefault="009D4241" w:rsidP="009D4241">
      <w:r>
        <w:rPr>
          <w:color w:val="000000"/>
          <w:sz w:val="20"/>
          <w:szCs w:val="20"/>
        </w:rPr>
        <w:t>Coloca os fontes na nuvem e me passa o link.</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7A3AD40E" w15:done="0"/>
  <w15:commentEx w15:paraId="439FF9B5" w15:done="0"/>
  <w15:commentEx w15:paraId="27E27233" w15:done="0"/>
  <w15:commentEx w15:paraId="32D4EE70" w15:paraIdParent="27E27233" w15:done="0"/>
  <w15:commentEx w15:paraId="083CFDF7"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6692A9E7" w16cex:dateUtc="2024-12-02T14:23:00Z"/>
  <w16cex:commentExtensible w16cex:durableId="3173C209" w16cex:dateUtc="2024-12-02T14:43:00Z"/>
  <w16cex:commentExtensible w16cex:durableId="132AB383" w16cex:dateUtc="2024-12-02T16:07:00Z"/>
  <w16cex:commentExtensible w16cex:durableId="689A3315" w16cex:dateUtc="2024-12-02T16:09:00Z"/>
  <w16cex:commentExtensible w16cex:durableId="30285C60" w16cex:dateUtc="2024-12-02T16:0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7A3AD40E" w16cid:durableId="6692A9E7"/>
  <w16cid:commentId w16cid:paraId="439FF9B5" w16cid:durableId="3173C209"/>
  <w16cid:commentId w16cid:paraId="27E27233" w16cid:durableId="132AB383"/>
  <w16cid:commentId w16cid:paraId="32D4EE70" w16cid:durableId="689A3315"/>
  <w16cid:commentId w16cid:paraId="083CFDF7" w16cid:durableId="30285C6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4F76169" w14:textId="77777777" w:rsidR="00310657" w:rsidRDefault="00310657">
      <w:r>
        <w:separator/>
      </w:r>
    </w:p>
    <w:p w14:paraId="4160C7E5" w14:textId="77777777" w:rsidR="00310657" w:rsidRDefault="00310657"/>
  </w:endnote>
  <w:endnote w:type="continuationSeparator" w:id="0">
    <w:p w14:paraId="3BED08EA" w14:textId="77777777" w:rsidR="00310657" w:rsidRDefault="00310657">
      <w:r>
        <w:continuationSeparator/>
      </w:r>
    </w:p>
    <w:p w14:paraId="0F7BDC84" w14:textId="77777777" w:rsidR="00310657" w:rsidRDefault="00310657"/>
  </w:endnote>
  <w:endnote w:type="continuationNotice" w:id="1">
    <w:p w14:paraId="0719AA27" w14:textId="77777777" w:rsidR="00310657" w:rsidRDefault="0031065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Times">
    <w:altName w:val="Times New Roman"/>
    <w:panose1 w:val="00000500000000020000"/>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w:altName w:val="Courier New"/>
    <w:panose1 w:val="00000000000000000000"/>
    <w:charset w:val="00"/>
    <w:family w:val="modern"/>
    <w:notTrueType/>
    <w:pitch w:val="fixed"/>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C2C1FDC" w14:textId="6363B98F" w:rsidR="004517A4" w:rsidRPr="004F628A" w:rsidRDefault="00815FE5" w:rsidP="008F41C6">
    <w:pPr>
      <w:pStyle w:val="Rodap"/>
      <w:pBdr>
        <w:top w:val="single" w:sz="4" w:space="1" w:color="auto"/>
      </w:pBdr>
      <w:tabs>
        <w:tab w:val="clear" w:pos="4320"/>
        <w:tab w:val="clear" w:pos="8640"/>
        <w:tab w:val="left" w:pos="9498"/>
      </w:tabs>
      <w:ind w:right="-142"/>
      <w:jc w:val="both"/>
      <w:rPr>
        <w:sz w:val="20"/>
      </w:rPr>
    </w:pPr>
    <w:r>
      <w:rPr>
        <w:sz w:val="20"/>
      </w:rPr>
      <w:t xml:space="preserve">Trabalho de Conclusão de Curso - Ano/Semestre: </w:t>
    </w:r>
    <w:r w:rsidR="000D6A35">
      <w:rPr>
        <w:sz w:val="20"/>
      </w:rPr>
      <w:t>202</w:t>
    </w:r>
    <w:r w:rsidR="00AF16BC">
      <w:rPr>
        <w:sz w:val="20"/>
      </w:rPr>
      <w:t>4</w:t>
    </w:r>
    <w:r>
      <w:rPr>
        <w:sz w:val="20"/>
      </w:rPr>
      <w:t>/</w:t>
    </w:r>
    <w:r w:rsidR="00AF16BC">
      <w:rPr>
        <w:sz w:val="20"/>
      </w:rPr>
      <w:t>2</w:t>
    </w:r>
    <w:r w:rsidR="004517A4" w:rsidRPr="004F628A">
      <w:rPr>
        <w:sz w:val="20"/>
      </w:rPr>
      <w:tab/>
    </w:r>
    <w:r w:rsidR="004517A4" w:rsidRPr="004F628A">
      <w:rPr>
        <w:sz w:val="20"/>
      </w:rPr>
      <w:fldChar w:fldCharType="begin"/>
    </w:r>
    <w:r w:rsidR="004517A4" w:rsidRPr="004F628A">
      <w:rPr>
        <w:sz w:val="20"/>
      </w:rPr>
      <w:instrText>PAGE   \* MERGEFORMAT</w:instrText>
    </w:r>
    <w:r w:rsidR="004517A4" w:rsidRPr="004F628A">
      <w:rPr>
        <w:sz w:val="20"/>
      </w:rPr>
      <w:fldChar w:fldCharType="separate"/>
    </w:r>
    <w:r w:rsidR="004517A4" w:rsidRPr="004F628A">
      <w:rPr>
        <w:sz w:val="20"/>
      </w:rPr>
      <w:t>2</w:t>
    </w:r>
    <w:r w:rsidR="004517A4" w:rsidRPr="004F628A">
      <w:rPr>
        <w:sz w:val="2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C4AB844" w14:textId="77777777" w:rsidR="004517A4" w:rsidRPr="004F628A" w:rsidRDefault="004517A4" w:rsidP="004F628A">
    <w:pPr>
      <w:pStyle w:val="Rodap"/>
      <w:tabs>
        <w:tab w:val="clear" w:pos="4320"/>
        <w:tab w:val="clear" w:pos="8640"/>
        <w:tab w:val="left" w:pos="9356"/>
      </w:tabs>
      <w:jc w:val="right"/>
      <w:rPr>
        <w:sz w:val="20"/>
      </w:rPr>
    </w:pPr>
    <w:r w:rsidRPr="004F628A">
      <w:rPr>
        <w:sz w:val="20"/>
      </w:rPr>
      <w:t xml:space="preserve">Ano/Semestre: 2018/2 </w:t>
    </w:r>
    <w:r w:rsidRPr="004F628A">
      <w:rPr>
        <w:sz w:val="20"/>
      </w:rPr>
      <w:tab/>
    </w:r>
    <w:r w:rsidRPr="004F628A">
      <w:rPr>
        <w:sz w:val="20"/>
      </w:rPr>
      <w:fldChar w:fldCharType="begin"/>
    </w:r>
    <w:r w:rsidRPr="004F628A">
      <w:rPr>
        <w:sz w:val="20"/>
      </w:rPr>
      <w:instrText>PAGE   \* MERGEFORMAT</w:instrText>
    </w:r>
    <w:r w:rsidRPr="004F628A">
      <w:rPr>
        <w:sz w:val="20"/>
      </w:rPr>
      <w:fldChar w:fldCharType="separate"/>
    </w:r>
    <w:r w:rsidRPr="004F628A">
      <w:rPr>
        <w:sz w:val="20"/>
      </w:rPr>
      <w:t>2</w:t>
    </w:r>
    <w:r w:rsidRPr="004F628A">
      <w:rPr>
        <w:sz w:val="20"/>
      </w:rPr>
      <w:fldChar w:fldCharType="end"/>
    </w:r>
  </w:p>
  <w:p w14:paraId="398BF62D" w14:textId="77777777" w:rsidR="004517A4" w:rsidRPr="00EC5071" w:rsidRDefault="004517A4" w:rsidP="00EC5071">
    <w:pPr>
      <w:pStyle w:val="Rodap"/>
      <w:jc w:val="right"/>
      <w:rPr>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E13E08C" w14:textId="77777777" w:rsidR="00310657" w:rsidRDefault="00310657">
      <w:r>
        <w:separator/>
      </w:r>
    </w:p>
    <w:p w14:paraId="0B9A567F" w14:textId="77777777" w:rsidR="00310657" w:rsidRDefault="00310657"/>
  </w:footnote>
  <w:footnote w:type="continuationSeparator" w:id="0">
    <w:p w14:paraId="6169A11B" w14:textId="77777777" w:rsidR="00310657" w:rsidRDefault="00310657">
      <w:r>
        <w:continuationSeparator/>
      </w:r>
    </w:p>
    <w:p w14:paraId="2C56668C" w14:textId="77777777" w:rsidR="00310657" w:rsidRDefault="00310657"/>
  </w:footnote>
  <w:footnote w:type="continuationNotice" w:id="1">
    <w:p w14:paraId="2AA41187" w14:textId="77777777" w:rsidR="00310657" w:rsidRDefault="00310657"/>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FB"/>
    <w:multiLevelType w:val="multilevel"/>
    <w:tmpl w:val="4350D6F6"/>
    <w:lvl w:ilvl="0">
      <w:start w:val="1"/>
      <w:numFmt w:val="decimal"/>
      <w:lvlText w:val="%1"/>
      <w:legacy w:legacy="1" w:legacySpace="144" w:legacyIndent="0"/>
      <w:lvlJc w:val="left"/>
    </w:lvl>
    <w:lvl w:ilvl="1">
      <w:start w:val="1"/>
      <w:numFmt w:val="decimal"/>
      <w:lvlText w:val="%1.%2"/>
      <w:legacy w:legacy="1" w:legacySpace="144" w:legacyIndent="0"/>
      <w:lvlJc w:val="left"/>
    </w:lvl>
    <w:lvl w:ilvl="2">
      <w:start w:val="1"/>
      <w:numFmt w:val="decimal"/>
      <w:lvlText w:val="%1.%2.%3"/>
      <w:legacy w:legacy="1" w:legacySpace="144" w:legacyIndent="0"/>
      <w:lvlJc w:val="left"/>
    </w:lvl>
    <w:lvl w:ilvl="3">
      <w:start w:val="1"/>
      <w:numFmt w:val="decimal"/>
      <w:pStyle w:val="Ttulo4"/>
      <w:lvlText w:val="%1.%2.%3.%4"/>
      <w:legacy w:legacy="1" w:legacySpace="144" w:legacyIndent="0"/>
      <w:lvlJc w:val="left"/>
    </w:lvl>
    <w:lvl w:ilvl="4">
      <w:start w:val="1"/>
      <w:numFmt w:val="decimal"/>
      <w:pStyle w:val="Ttulo5"/>
      <w:lvlText w:val="%1.%2.%3.%4.%5"/>
      <w:legacy w:legacy="1" w:legacySpace="144" w:legacyIndent="0"/>
      <w:lvlJc w:val="left"/>
    </w:lvl>
    <w:lvl w:ilvl="5">
      <w:start w:val="1"/>
      <w:numFmt w:val="decimal"/>
      <w:pStyle w:val="Ttulo6"/>
      <w:lvlText w:val="%1.%2.%3.%4.%5.%6"/>
      <w:legacy w:legacy="1" w:legacySpace="144" w:legacyIndent="0"/>
      <w:lvlJc w:val="left"/>
    </w:lvl>
    <w:lvl w:ilvl="6">
      <w:start w:val="1"/>
      <w:numFmt w:val="decimal"/>
      <w:pStyle w:val="Ttulo7"/>
      <w:lvlText w:val="%1.%2.%3.%4.%5.%6.%7"/>
      <w:legacy w:legacy="1" w:legacySpace="144" w:legacyIndent="0"/>
      <w:lvlJc w:val="left"/>
    </w:lvl>
    <w:lvl w:ilvl="7">
      <w:start w:val="1"/>
      <w:numFmt w:val="decimal"/>
      <w:pStyle w:val="Ttulo8"/>
      <w:lvlText w:val="%1.%2.%3.%4.%5.%6.%7.%8"/>
      <w:legacy w:legacy="1" w:legacySpace="144" w:legacyIndent="0"/>
      <w:lvlJc w:val="left"/>
    </w:lvl>
    <w:lvl w:ilvl="8">
      <w:start w:val="1"/>
      <w:numFmt w:val="decimal"/>
      <w:pStyle w:val="Ttulo9"/>
      <w:lvlText w:val="%1.%2.%3.%4.%5.%6.%7.%8.%9"/>
      <w:legacy w:legacy="1" w:legacySpace="144" w:legacyIndent="0"/>
      <w:lvlJc w:val="left"/>
    </w:lvl>
  </w:abstractNum>
  <w:abstractNum w:abstractNumId="1" w15:restartNumberingAfterBreak="0">
    <w:nsid w:val="03A16169"/>
    <w:multiLevelType w:val="multilevel"/>
    <w:tmpl w:val="F830E660"/>
    <w:lvl w:ilvl="0">
      <w:start w:val="1"/>
      <w:numFmt w:val="lowerLetter"/>
      <w:lvlText w:val="%1)"/>
      <w:lvlJc w:val="left"/>
      <w:pPr>
        <w:tabs>
          <w:tab w:val="num" w:pos="1040"/>
        </w:tabs>
        <w:ind w:left="992" w:hanging="312"/>
      </w:pPr>
      <w:rPr>
        <w:rFonts w:hint="default"/>
      </w:rPr>
    </w:lvl>
    <w:lvl w:ilvl="1">
      <w:start w:val="1"/>
      <w:numFmt w:val="none"/>
      <w:lvlText w:val="-"/>
      <w:lvlJc w:val="left"/>
      <w:pPr>
        <w:tabs>
          <w:tab w:val="num" w:pos="1398"/>
        </w:tabs>
        <w:ind w:left="1134" w:hanging="96"/>
      </w:pPr>
      <w:rPr>
        <w:rFonts w:hint="default"/>
      </w:rPr>
    </w:lvl>
    <w:lvl w:ilvl="2">
      <w:start w:val="1"/>
      <w:numFmt w:val="none"/>
      <w:lvlText w:val="%3-"/>
      <w:lvlJc w:val="left"/>
      <w:pPr>
        <w:tabs>
          <w:tab w:val="num" w:pos="1721"/>
        </w:tabs>
        <w:ind w:left="1588" w:hanging="227"/>
      </w:pPr>
      <w:rPr>
        <w:rFonts w:hint="default"/>
      </w:rPr>
    </w:lvl>
    <w:lvl w:ilvl="3">
      <w:start w:val="1"/>
      <w:numFmt w:val="none"/>
      <w:lvlText w:val="-"/>
      <w:lvlJc w:val="left"/>
      <w:pPr>
        <w:tabs>
          <w:tab w:val="num" w:pos="1440"/>
        </w:tabs>
        <w:ind w:left="1440" w:hanging="360"/>
      </w:pPr>
      <w:rPr>
        <w:rFonts w:hint="default"/>
      </w:rPr>
    </w:lvl>
    <w:lvl w:ilvl="4">
      <w:start w:val="1"/>
      <w:numFmt w:val="none"/>
      <w:lvlText w:val="-"/>
      <w:lvlJc w:val="left"/>
      <w:pPr>
        <w:tabs>
          <w:tab w:val="num" w:pos="1800"/>
        </w:tabs>
        <w:ind w:left="1800" w:hanging="360"/>
      </w:pPr>
      <w:rPr>
        <w:rFonts w:hint="default"/>
      </w:rPr>
    </w:lvl>
    <w:lvl w:ilvl="5">
      <w:start w:val="1"/>
      <w:numFmt w:val="none"/>
      <w:lvlText w:val="-"/>
      <w:lvlJc w:val="left"/>
      <w:pPr>
        <w:tabs>
          <w:tab w:val="num" w:pos="2160"/>
        </w:tabs>
        <w:ind w:left="2160" w:hanging="360"/>
      </w:pPr>
      <w:rPr>
        <w:rFonts w:hint="default"/>
      </w:rPr>
    </w:lvl>
    <w:lvl w:ilvl="6">
      <w:start w:val="1"/>
      <w:numFmt w:val="none"/>
      <w:lvlText w:val="%7-"/>
      <w:lvlJc w:val="left"/>
      <w:pPr>
        <w:tabs>
          <w:tab w:val="num" w:pos="2520"/>
        </w:tabs>
        <w:ind w:left="2520" w:hanging="360"/>
      </w:pPr>
      <w:rPr>
        <w:rFonts w:hint="default"/>
      </w:rPr>
    </w:lvl>
    <w:lvl w:ilvl="7">
      <w:start w:val="1"/>
      <w:numFmt w:val="none"/>
      <w:lvlText w:val="%8-"/>
      <w:lvlJc w:val="left"/>
      <w:pPr>
        <w:tabs>
          <w:tab w:val="num" w:pos="2880"/>
        </w:tabs>
        <w:ind w:left="2880" w:hanging="360"/>
      </w:pPr>
      <w:rPr>
        <w:rFonts w:hint="default"/>
      </w:rPr>
    </w:lvl>
    <w:lvl w:ilvl="8">
      <w:start w:val="1"/>
      <w:numFmt w:val="none"/>
      <w:lvlText w:val="%9-"/>
      <w:lvlJc w:val="left"/>
      <w:pPr>
        <w:tabs>
          <w:tab w:val="num" w:pos="3240"/>
        </w:tabs>
        <w:ind w:left="3240" w:hanging="360"/>
      </w:pPr>
      <w:rPr>
        <w:rFonts w:hint="default"/>
      </w:rPr>
    </w:lvl>
  </w:abstractNum>
  <w:abstractNum w:abstractNumId="2" w15:restartNumberingAfterBreak="0">
    <w:nsid w:val="0D7F68A2"/>
    <w:multiLevelType w:val="multilevel"/>
    <w:tmpl w:val="4DA63132"/>
    <w:lvl w:ilvl="0">
      <w:start w:val="1"/>
      <w:numFmt w:val="lowerLetter"/>
      <w:pStyle w:val="TF-ALNEA"/>
      <w:lvlText w:val="%1)"/>
      <w:lvlJc w:val="left"/>
      <w:pPr>
        <w:tabs>
          <w:tab w:val="num" w:pos="1077"/>
        </w:tabs>
        <w:ind w:left="1077" w:hanging="397"/>
      </w:pPr>
      <w:rPr>
        <w:rFonts w:hint="default"/>
      </w:rPr>
    </w:lvl>
    <w:lvl w:ilvl="1">
      <w:start w:val="1"/>
      <w:numFmt w:val="none"/>
      <w:pStyle w:val="TF-SUBALNEAnvel1"/>
      <w:lvlText w:val="-"/>
      <w:lvlJc w:val="left"/>
      <w:pPr>
        <w:tabs>
          <w:tab w:val="num" w:pos="1418"/>
        </w:tabs>
        <w:ind w:left="1418" w:hanging="380"/>
      </w:pPr>
      <w:rPr>
        <w:rFonts w:hint="default"/>
      </w:rPr>
    </w:lvl>
    <w:lvl w:ilvl="2">
      <w:start w:val="1"/>
      <w:numFmt w:val="none"/>
      <w:pStyle w:val="TF-SUBALNEAnvel2"/>
      <w:lvlText w:val="%3-"/>
      <w:lvlJc w:val="left"/>
      <w:pPr>
        <w:tabs>
          <w:tab w:val="num" w:pos="1758"/>
        </w:tabs>
        <w:ind w:left="1758" w:hanging="397"/>
      </w:pPr>
      <w:rPr>
        <w:rFonts w:hint="default"/>
      </w:rPr>
    </w:lvl>
    <w:lvl w:ilvl="3">
      <w:start w:val="1"/>
      <w:numFmt w:val="none"/>
      <w:lvlText w:val="-"/>
      <w:lvlJc w:val="left"/>
      <w:pPr>
        <w:tabs>
          <w:tab w:val="num" w:pos="1440"/>
        </w:tabs>
        <w:ind w:left="1440" w:hanging="360"/>
      </w:pPr>
      <w:rPr>
        <w:rFonts w:hint="default"/>
      </w:rPr>
    </w:lvl>
    <w:lvl w:ilvl="4">
      <w:start w:val="1"/>
      <w:numFmt w:val="none"/>
      <w:lvlText w:val="-"/>
      <w:lvlJc w:val="left"/>
      <w:pPr>
        <w:tabs>
          <w:tab w:val="num" w:pos="1800"/>
        </w:tabs>
        <w:ind w:left="1800" w:hanging="360"/>
      </w:pPr>
      <w:rPr>
        <w:rFonts w:hint="default"/>
      </w:rPr>
    </w:lvl>
    <w:lvl w:ilvl="5">
      <w:start w:val="1"/>
      <w:numFmt w:val="none"/>
      <w:lvlText w:val="-"/>
      <w:lvlJc w:val="left"/>
      <w:pPr>
        <w:tabs>
          <w:tab w:val="num" w:pos="2160"/>
        </w:tabs>
        <w:ind w:left="2160" w:hanging="360"/>
      </w:pPr>
      <w:rPr>
        <w:rFonts w:hint="default"/>
      </w:rPr>
    </w:lvl>
    <w:lvl w:ilvl="6">
      <w:start w:val="1"/>
      <w:numFmt w:val="none"/>
      <w:lvlText w:val="%7-"/>
      <w:lvlJc w:val="left"/>
      <w:pPr>
        <w:tabs>
          <w:tab w:val="num" w:pos="2520"/>
        </w:tabs>
        <w:ind w:left="2520" w:hanging="360"/>
      </w:pPr>
      <w:rPr>
        <w:rFonts w:hint="default"/>
      </w:rPr>
    </w:lvl>
    <w:lvl w:ilvl="7">
      <w:start w:val="1"/>
      <w:numFmt w:val="none"/>
      <w:lvlText w:val="%8-"/>
      <w:lvlJc w:val="left"/>
      <w:pPr>
        <w:tabs>
          <w:tab w:val="num" w:pos="2880"/>
        </w:tabs>
        <w:ind w:left="2880" w:hanging="360"/>
      </w:pPr>
      <w:rPr>
        <w:rFonts w:hint="default"/>
      </w:rPr>
    </w:lvl>
    <w:lvl w:ilvl="8">
      <w:start w:val="1"/>
      <w:numFmt w:val="none"/>
      <w:lvlText w:val="%9-"/>
      <w:lvlJc w:val="left"/>
      <w:pPr>
        <w:tabs>
          <w:tab w:val="num" w:pos="3240"/>
        </w:tabs>
        <w:ind w:left="3240" w:hanging="360"/>
      </w:pPr>
      <w:rPr>
        <w:rFonts w:hint="default"/>
      </w:rPr>
    </w:lvl>
  </w:abstractNum>
  <w:abstractNum w:abstractNumId="3" w15:restartNumberingAfterBreak="0">
    <w:nsid w:val="2FAD3C63"/>
    <w:multiLevelType w:val="hybridMultilevel"/>
    <w:tmpl w:val="8C66C00C"/>
    <w:lvl w:ilvl="0" w:tplc="0416000F">
      <w:start w:val="1"/>
      <w:numFmt w:val="decimal"/>
      <w:lvlText w:val="%1."/>
      <w:lvlJc w:val="left"/>
      <w:pPr>
        <w:ind w:left="1400" w:hanging="360"/>
      </w:pPr>
      <w:rPr>
        <w:rFonts w:hint="default"/>
      </w:rPr>
    </w:lvl>
    <w:lvl w:ilvl="1" w:tplc="04160003" w:tentative="1">
      <w:start w:val="1"/>
      <w:numFmt w:val="bullet"/>
      <w:lvlText w:val="o"/>
      <w:lvlJc w:val="left"/>
      <w:pPr>
        <w:ind w:left="2120" w:hanging="360"/>
      </w:pPr>
      <w:rPr>
        <w:rFonts w:ascii="Courier New" w:hAnsi="Courier New" w:cs="Courier New" w:hint="default"/>
      </w:rPr>
    </w:lvl>
    <w:lvl w:ilvl="2" w:tplc="04160005" w:tentative="1">
      <w:start w:val="1"/>
      <w:numFmt w:val="bullet"/>
      <w:lvlText w:val=""/>
      <w:lvlJc w:val="left"/>
      <w:pPr>
        <w:ind w:left="2840" w:hanging="360"/>
      </w:pPr>
      <w:rPr>
        <w:rFonts w:ascii="Wingdings" w:hAnsi="Wingdings" w:hint="default"/>
      </w:rPr>
    </w:lvl>
    <w:lvl w:ilvl="3" w:tplc="04160001" w:tentative="1">
      <w:start w:val="1"/>
      <w:numFmt w:val="bullet"/>
      <w:lvlText w:val=""/>
      <w:lvlJc w:val="left"/>
      <w:pPr>
        <w:ind w:left="3560" w:hanging="360"/>
      </w:pPr>
      <w:rPr>
        <w:rFonts w:ascii="Symbol" w:hAnsi="Symbol" w:hint="default"/>
      </w:rPr>
    </w:lvl>
    <w:lvl w:ilvl="4" w:tplc="04160003" w:tentative="1">
      <w:start w:val="1"/>
      <w:numFmt w:val="bullet"/>
      <w:lvlText w:val="o"/>
      <w:lvlJc w:val="left"/>
      <w:pPr>
        <w:ind w:left="4280" w:hanging="360"/>
      </w:pPr>
      <w:rPr>
        <w:rFonts w:ascii="Courier New" w:hAnsi="Courier New" w:cs="Courier New" w:hint="default"/>
      </w:rPr>
    </w:lvl>
    <w:lvl w:ilvl="5" w:tplc="04160005" w:tentative="1">
      <w:start w:val="1"/>
      <w:numFmt w:val="bullet"/>
      <w:lvlText w:val=""/>
      <w:lvlJc w:val="left"/>
      <w:pPr>
        <w:ind w:left="5000" w:hanging="360"/>
      </w:pPr>
      <w:rPr>
        <w:rFonts w:ascii="Wingdings" w:hAnsi="Wingdings" w:hint="default"/>
      </w:rPr>
    </w:lvl>
    <w:lvl w:ilvl="6" w:tplc="04160001" w:tentative="1">
      <w:start w:val="1"/>
      <w:numFmt w:val="bullet"/>
      <w:lvlText w:val=""/>
      <w:lvlJc w:val="left"/>
      <w:pPr>
        <w:ind w:left="5720" w:hanging="360"/>
      </w:pPr>
      <w:rPr>
        <w:rFonts w:ascii="Symbol" w:hAnsi="Symbol" w:hint="default"/>
      </w:rPr>
    </w:lvl>
    <w:lvl w:ilvl="7" w:tplc="04160003" w:tentative="1">
      <w:start w:val="1"/>
      <w:numFmt w:val="bullet"/>
      <w:lvlText w:val="o"/>
      <w:lvlJc w:val="left"/>
      <w:pPr>
        <w:ind w:left="6440" w:hanging="360"/>
      </w:pPr>
      <w:rPr>
        <w:rFonts w:ascii="Courier New" w:hAnsi="Courier New" w:cs="Courier New" w:hint="default"/>
      </w:rPr>
    </w:lvl>
    <w:lvl w:ilvl="8" w:tplc="04160005" w:tentative="1">
      <w:start w:val="1"/>
      <w:numFmt w:val="bullet"/>
      <w:lvlText w:val=""/>
      <w:lvlJc w:val="left"/>
      <w:pPr>
        <w:ind w:left="7160" w:hanging="360"/>
      </w:pPr>
      <w:rPr>
        <w:rFonts w:ascii="Wingdings" w:hAnsi="Wingdings" w:hint="default"/>
      </w:rPr>
    </w:lvl>
  </w:abstractNum>
  <w:abstractNum w:abstractNumId="4" w15:restartNumberingAfterBreak="0">
    <w:nsid w:val="4C8008DF"/>
    <w:multiLevelType w:val="hybridMultilevel"/>
    <w:tmpl w:val="8190F126"/>
    <w:lvl w:ilvl="0" w:tplc="A14C8E4C">
      <w:start w:val="1"/>
      <w:numFmt w:val="lowerLetter"/>
      <w:lvlText w:val="%1)"/>
      <w:lvlJc w:val="left"/>
      <w:pPr>
        <w:ind w:left="1040" w:hanging="360"/>
      </w:pPr>
      <w:rPr>
        <w:rFonts w:hint="default"/>
      </w:rPr>
    </w:lvl>
    <w:lvl w:ilvl="1" w:tplc="04160019" w:tentative="1">
      <w:start w:val="1"/>
      <w:numFmt w:val="lowerLetter"/>
      <w:lvlText w:val="%2."/>
      <w:lvlJc w:val="left"/>
      <w:pPr>
        <w:ind w:left="1760" w:hanging="360"/>
      </w:pPr>
    </w:lvl>
    <w:lvl w:ilvl="2" w:tplc="0416001B" w:tentative="1">
      <w:start w:val="1"/>
      <w:numFmt w:val="lowerRoman"/>
      <w:lvlText w:val="%3."/>
      <w:lvlJc w:val="right"/>
      <w:pPr>
        <w:ind w:left="2480" w:hanging="180"/>
      </w:pPr>
    </w:lvl>
    <w:lvl w:ilvl="3" w:tplc="0416000F" w:tentative="1">
      <w:start w:val="1"/>
      <w:numFmt w:val="decimal"/>
      <w:lvlText w:val="%4."/>
      <w:lvlJc w:val="left"/>
      <w:pPr>
        <w:ind w:left="3200" w:hanging="360"/>
      </w:pPr>
    </w:lvl>
    <w:lvl w:ilvl="4" w:tplc="04160019" w:tentative="1">
      <w:start w:val="1"/>
      <w:numFmt w:val="lowerLetter"/>
      <w:lvlText w:val="%5."/>
      <w:lvlJc w:val="left"/>
      <w:pPr>
        <w:ind w:left="3920" w:hanging="360"/>
      </w:pPr>
    </w:lvl>
    <w:lvl w:ilvl="5" w:tplc="0416001B" w:tentative="1">
      <w:start w:val="1"/>
      <w:numFmt w:val="lowerRoman"/>
      <w:lvlText w:val="%6."/>
      <w:lvlJc w:val="right"/>
      <w:pPr>
        <w:ind w:left="4640" w:hanging="180"/>
      </w:pPr>
    </w:lvl>
    <w:lvl w:ilvl="6" w:tplc="0416000F" w:tentative="1">
      <w:start w:val="1"/>
      <w:numFmt w:val="decimal"/>
      <w:lvlText w:val="%7."/>
      <w:lvlJc w:val="left"/>
      <w:pPr>
        <w:ind w:left="5360" w:hanging="360"/>
      </w:pPr>
    </w:lvl>
    <w:lvl w:ilvl="7" w:tplc="04160019" w:tentative="1">
      <w:start w:val="1"/>
      <w:numFmt w:val="lowerLetter"/>
      <w:lvlText w:val="%8."/>
      <w:lvlJc w:val="left"/>
      <w:pPr>
        <w:ind w:left="6080" w:hanging="360"/>
      </w:pPr>
    </w:lvl>
    <w:lvl w:ilvl="8" w:tplc="0416001B" w:tentative="1">
      <w:start w:val="1"/>
      <w:numFmt w:val="lowerRoman"/>
      <w:lvlText w:val="%9."/>
      <w:lvlJc w:val="right"/>
      <w:pPr>
        <w:ind w:left="6800" w:hanging="180"/>
      </w:pPr>
    </w:lvl>
  </w:abstractNum>
  <w:abstractNum w:abstractNumId="5" w15:restartNumberingAfterBreak="0">
    <w:nsid w:val="6D3305E4"/>
    <w:multiLevelType w:val="multilevel"/>
    <w:tmpl w:val="0B948162"/>
    <w:lvl w:ilvl="0">
      <w:start w:val="1"/>
      <w:numFmt w:val="decimal"/>
      <w:pStyle w:val="Ttulo1"/>
      <w:lvlText w:val="%1."/>
      <w:lvlJc w:val="left"/>
      <w:pPr>
        <w:ind w:left="720" w:hanging="360"/>
      </w:pPr>
      <w:rPr>
        <w:rFonts w:hint="default"/>
      </w:rPr>
    </w:lvl>
    <w:lvl w:ilvl="1">
      <w:start w:val="3"/>
      <w:numFmt w:val="decimal"/>
      <w:isLgl/>
      <w:lvlText w:val="%1.%2"/>
      <w:lvlJc w:val="left"/>
      <w:pPr>
        <w:ind w:left="720" w:hanging="360"/>
      </w:pPr>
      <w:rPr>
        <w:rFonts w:hint="default"/>
      </w:rPr>
    </w:lvl>
    <w:lvl w:ilvl="2">
      <w:start w:val="1"/>
      <w:numFmt w:val="decimal"/>
      <w:pStyle w:val="Ttulo3"/>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080" w:hanging="72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num w:numId="1" w16cid:durableId="765661442">
    <w:abstractNumId w:val="0"/>
  </w:num>
  <w:num w:numId="2" w16cid:durableId="1505169288">
    <w:abstractNumId w:val="2"/>
  </w:num>
  <w:num w:numId="3" w16cid:durableId="151337681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260912916">
    <w:abstractNumId w:val="1"/>
  </w:num>
  <w:num w:numId="5" w16cid:durableId="147432687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2735544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68382211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49245221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608512201">
    <w:abstractNumId w:val="0"/>
  </w:num>
  <w:num w:numId="10" w16cid:durableId="58790730">
    <w:abstractNumId w:val="0"/>
  </w:num>
  <w:num w:numId="11" w16cid:durableId="1070539057">
    <w:abstractNumId w:val="4"/>
  </w:num>
  <w:num w:numId="12" w16cid:durableId="52737183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901909365">
    <w:abstractNumId w:val="3"/>
  </w:num>
  <w:num w:numId="14" w16cid:durableId="1609003726">
    <w:abstractNumId w:val="0"/>
    <w:lvlOverride w:ilvl="0">
      <w:startOverride w:val="2"/>
    </w:lvlOverride>
    <w:lvlOverride w:ilvl="1">
      <w:startOverride w:val="3"/>
    </w:lvlOverride>
  </w:num>
  <w:num w:numId="15" w16cid:durableId="199830579">
    <w:abstractNumId w:val="0"/>
    <w:lvlOverride w:ilvl="0">
      <w:startOverride w:val="2"/>
    </w:lvlOverride>
    <w:lvlOverride w:ilvl="1">
      <w:startOverride w:val="4"/>
    </w:lvlOverride>
  </w:num>
  <w:num w:numId="16" w16cid:durableId="1692879184">
    <w:abstractNumId w:val="0"/>
    <w:lvlOverride w:ilvl="0">
      <w:startOverride w:val="2"/>
    </w:lvlOverride>
    <w:lvlOverride w:ilvl="1">
      <w:startOverride w:val="3"/>
    </w:lvlOverride>
  </w:num>
  <w:num w:numId="17" w16cid:durableId="2033456776">
    <w:abstractNumId w:val="0"/>
    <w:lvlOverride w:ilvl="0">
      <w:startOverride w:val="2"/>
    </w:lvlOverride>
    <w:lvlOverride w:ilvl="1">
      <w:startOverride w:val="3"/>
    </w:lvlOverride>
  </w:num>
  <w:num w:numId="18" w16cid:durableId="1463381381">
    <w:abstractNumId w:val="5"/>
  </w:num>
  <w:num w:numId="19" w16cid:durableId="1964925025">
    <w:abstractNumId w:val="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Dalton Solano dos Reis">
    <w15:presenceInfo w15:providerId="AD" w15:userId="S::dalton@furb.br::6af4c44a-d9df-45de-a1b2-d9ee411f495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228"/>
  <w:activeWritingStyle w:appName="MSWord" w:lang="pt-BR" w:vendorID="64" w:dllVersion="0" w:nlCheck="1" w:checkStyle="0"/>
  <w:activeWritingStyle w:appName="MSWord" w:lang="en-US" w:vendorID="64" w:dllVersion="0" w:nlCheck="1" w:checkStyle="0"/>
  <w:trackRevisions/>
  <w:defaultTabStop w:val="709"/>
  <w:hyphenationZone w:val="425"/>
  <w:noPunctuationKerning/>
  <w:characterSpacingControl w:val="doNotCompress"/>
  <w:hdrShapeDefaults>
    <o:shapedefaults v:ext="edit" spidmax="2050"/>
  </w:hdrShapeDefaults>
  <w:footnotePr>
    <w:footnote w:id="-1"/>
    <w:footnote w:id="0"/>
    <w:footnote w:id="1"/>
  </w:footnotePr>
  <w:endnotePr>
    <w:endnote w:id="-1"/>
    <w:endnote w:id="0"/>
    <w:endnote w:id="1"/>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84240"/>
    <w:rsid w:val="00001005"/>
    <w:rsid w:val="00001151"/>
    <w:rsid w:val="00007616"/>
    <w:rsid w:val="00011BB4"/>
    <w:rsid w:val="00012922"/>
    <w:rsid w:val="000153ED"/>
    <w:rsid w:val="0001575C"/>
    <w:rsid w:val="000204E7"/>
    <w:rsid w:val="00023FA0"/>
    <w:rsid w:val="00024F20"/>
    <w:rsid w:val="0002602F"/>
    <w:rsid w:val="0002688B"/>
    <w:rsid w:val="000309FE"/>
    <w:rsid w:val="00030E4A"/>
    <w:rsid w:val="00031A27"/>
    <w:rsid w:val="0003584A"/>
    <w:rsid w:val="00035F34"/>
    <w:rsid w:val="00036052"/>
    <w:rsid w:val="00053FDD"/>
    <w:rsid w:val="00056CE6"/>
    <w:rsid w:val="000608E9"/>
    <w:rsid w:val="00062602"/>
    <w:rsid w:val="000632C1"/>
    <w:rsid w:val="00064770"/>
    <w:rsid w:val="000667DF"/>
    <w:rsid w:val="00074FF4"/>
    <w:rsid w:val="00075792"/>
    <w:rsid w:val="000758B7"/>
    <w:rsid w:val="000A104C"/>
    <w:rsid w:val="000A125D"/>
    <w:rsid w:val="000A3EAB"/>
    <w:rsid w:val="000A7C35"/>
    <w:rsid w:val="000B1065"/>
    <w:rsid w:val="000B1293"/>
    <w:rsid w:val="000B14EA"/>
    <w:rsid w:val="000B2318"/>
    <w:rsid w:val="000B336C"/>
    <w:rsid w:val="000B3868"/>
    <w:rsid w:val="000B78CA"/>
    <w:rsid w:val="000C1926"/>
    <w:rsid w:val="000C1A18"/>
    <w:rsid w:val="000D0425"/>
    <w:rsid w:val="000D34FB"/>
    <w:rsid w:val="000D6A35"/>
    <w:rsid w:val="000E039E"/>
    <w:rsid w:val="000E10CB"/>
    <w:rsid w:val="000E27F9"/>
    <w:rsid w:val="000E2B1E"/>
    <w:rsid w:val="000E311F"/>
    <w:rsid w:val="000E3A68"/>
    <w:rsid w:val="000E5C46"/>
    <w:rsid w:val="000E659F"/>
    <w:rsid w:val="000E6CE0"/>
    <w:rsid w:val="000F0681"/>
    <w:rsid w:val="000F0CE2"/>
    <w:rsid w:val="000F1EDD"/>
    <w:rsid w:val="000F2F2C"/>
    <w:rsid w:val="000F77E3"/>
    <w:rsid w:val="00100AAB"/>
    <w:rsid w:val="00107B02"/>
    <w:rsid w:val="00111598"/>
    <w:rsid w:val="001164FE"/>
    <w:rsid w:val="00120B7A"/>
    <w:rsid w:val="00122D14"/>
    <w:rsid w:val="00122EBD"/>
    <w:rsid w:val="00125B8C"/>
    <w:rsid w:val="001274D5"/>
    <w:rsid w:val="001306E2"/>
    <w:rsid w:val="00133208"/>
    <w:rsid w:val="00134B67"/>
    <w:rsid w:val="001364ED"/>
    <w:rsid w:val="00142E14"/>
    <w:rsid w:val="001554E9"/>
    <w:rsid w:val="00162BF1"/>
    <w:rsid w:val="001647EC"/>
    <w:rsid w:val="0016560C"/>
    <w:rsid w:val="00172213"/>
    <w:rsid w:val="00175562"/>
    <w:rsid w:val="00177ECB"/>
    <w:rsid w:val="00181CAF"/>
    <w:rsid w:val="00186DBF"/>
    <w:rsid w:val="00187C64"/>
    <w:rsid w:val="001927CB"/>
    <w:rsid w:val="001939C0"/>
    <w:rsid w:val="001A6292"/>
    <w:rsid w:val="001A7282"/>
    <w:rsid w:val="001B2F1E"/>
    <w:rsid w:val="001B7764"/>
    <w:rsid w:val="001C11D7"/>
    <w:rsid w:val="001C1F87"/>
    <w:rsid w:val="001C5CBB"/>
    <w:rsid w:val="001D0061"/>
    <w:rsid w:val="001D44A5"/>
    <w:rsid w:val="001E3C17"/>
    <w:rsid w:val="001E6BF7"/>
    <w:rsid w:val="001F1A52"/>
    <w:rsid w:val="00202F3F"/>
    <w:rsid w:val="0020737C"/>
    <w:rsid w:val="002073CD"/>
    <w:rsid w:val="00211DAB"/>
    <w:rsid w:val="0021489E"/>
    <w:rsid w:val="0021536F"/>
    <w:rsid w:val="00217053"/>
    <w:rsid w:val="002176F3"/>
    <w:rsid w:val="00217888"/>
    <w:rsid w:val="00224680"/>
    <w:rsid w:val="00224BB2"/>
    <w:rsid w:val="0023016C"/>
    <w:rsid w:val="00235240"/>
    <w:rsid w:val="002368FD"/>
    <w:rsid w:val="002440B0"/>
    <w:rsid w:val="00245091"/>
    <w:rsid w:val="00245FA2"/>
    <w:rsid w:val="00246506"/>
    <w:rsid w:val="00252ED4"/>
    <w:rsid w:val="0025495C"/>
    <w:rsid w:val="00256F17"/>
    <w:rsid w:val="00261138"/>
    <w:rsid w:val="0026224C"/>
    <w:rsid w:val="002646AE"/>
    <w:rsid w:val="00267043"/>
    <w:rsid w:val="00271D5F"/>
    <w:rsid w:val="00274D76"/>
    <w:rsid w:val="00284789"/>
    <w:rsid w:val="0028617A"/>
    <w:rsid w:val="002879A7"/>
    <w:rsid w:val="00291817"/>
    <w:rsid w:val="0029372D"/>
    <w:rsid w:val="0029608A"/>
    <w:rsid w:val="002A3E33"/>
    <w:rsid w:val="002B432C"/>
    <w:rsid w:val="002B4718"/>
    <w:rsid w:val="002B4C10"/>
    <w:rsid w:val="002D05A9"/>
    <w:rsid w:val="002D1DD6"/>
    <w:rsid w:val="002E179E"/>
    <w:rsid w:val="002E1BA3"/>
    <w:rsid w:val="002E5BDE"/>
    <w:rsid w:val="002E6DD1"/>
    <w:rsid w:val="002F027E"/>
    <w:rsid w:val="002F240A"/>
    <w:rsid w:val="002F5469"/>
    <w:rsid w:val="002F5C20"/>
    <w:rsid w:val="00302CAB"/>
    <w:rsid w:val="0030EDD2"/>
    <w:rsid w:val="00310657"/>
    <w:rsid w:val="00312CEA"/>
    <w:rsid w:val="00322606"/>
    <w:rsid w:val="00327CB1"/>
    <w:rsid w:val="00335048"/>
    <w:rsid w:val="003354F9"/>
    <w:rsid w:val="00340B6D"/>
    <w:rsid w:val="0034274F"/>
    <w:rsid w:val="003441BF"/>
    <w:rsid w:val="00344540"/>
    <w:rsid w:val="003466AA"/>
    <w:rsid w:val="0035171B"/>
    <w:rsid w:val="00353404"/>
    <w:rsid w:val="00356E7D"/>
    <w:rsid w:val="00362443"/>
    <w:rsid w:val="003654FC"/>
    <w:rsid w:val="003655A9"/>
    <w:rsid w:val="00370E29"/>
    <w:rsid w:val="00383087"/>
    <w:rsid w:val="00384FA1"/>
    <w:rsid w:val="00395463"/>
    <w:rsid w:val="003A2B7D"/>
    <w:rsid w:val="003A4A75"/>
    <w:rsid w:val="003B647A"/>
    <w:rsid w:val="003D0C23"/>
    <w:rsid w:val="003D281C"/>
    <w:rsid w:val="003D70F7"/>
    <w:rsid w:val="003E4F19"/>
    <w:rsid w:val="003F70A3"/>
    <w:rsid w:val="0040349A"/>
    <w:rsid w:val="0040352C"/>
    <w:rsid w:val="0040436D"/>
    <w:rsid w:val="00406452"/>
    <w:rsid w:val="00407E4F"/>
    <w:rsid w:val="00410543"/>
    <w:rsid w:val="00412A40"/>
    <w:rsid w:val="004173CC"/>
    <w:rsid w:val="0042356B"/>
    <w:rsid w:val="004243D2"/>
    <w:rsid w:val="00424610"/>
    <w:rsid w:val="004306DF"/>
    <w:rsid w:val="00437ED7"/>
    <w:rsid w:val="00442F45"/>
    <w:rsid w:val="00445FCD"/>
    <w:rsid w:val="004517A4"/>
    <w:rsid w:val="004547DC"/>
    <w:rsid w:val="00460542"/>
    <w:rsid w:val="00464D41"/>
    <w:rsid w:val="004673CE"/>
    <w:rsid w:val="00467DB6"/>
    <w:rsid w:val="00476C78"/>
    <w:rsid w:val="00481D6E"/>
    <w:rsid w:val="0048294E"/>
    <w:rsid w:val="0048576D"/>
    <w:rsid w:val="004861CE"/>
    <w:rsid w:val="00493FCF"/>
    <w:rsid w:val="0049495C"/>
    <w:rsid w:val="00497EF6"/>
    <w:rsid w:val="004A6663"/>
    <w:rsid w:val="004B0996"/>
    <w:rsid w:val="004B1EAD"/>
    <w:rsid w:val="004B45E3"/>
    <w:rsid w:val="004B6B8F"/>
    <w:rsid w:val="004B7511"/>
    <w:rsid w:val="004C57B2"/>
    <w:rsid w:val="004D1E30"/>
    <w:rsid w:val="004D43A6"/>
    <w:rsid w:val="004E057C"/>
    <w:rsid w:val="004E4DA7"/>
    <w:rsid w:val="004E6619"/>
    <w:rsid w:val="004E698D"/>
    <w:rsid w:val="004F3135"/>
    <w:rsid w:val="004F628A"/>
    <w:rsid w:val="00503373"/>
    <w:rsid w:val="00510161"/>
    <w:rsid w:val="00515C87"/>
    <w:rsid w:val="00516075"/>
    <w:rsid w:val="00520403"/>
    <w:rsid w:val="0052095A"/>
    <w:rsid w:val="00524FB2"/>
    <w:rsid w:val="00536336"/>
    <w:rsid w:val="00537A9A"/>
    <w:rsid w:val="005404CF"/>
    <w:rsid w:val="00542ED7"/>
    <w:rsid w:val="0054375D"/>
    <w:rsid w:val="00550D4A"/>
    <w:rsid w:val="00551BD4"/>
    <w:rsid w:val="005529DD"/>
    <w:rsid w:val="00554256"/>
    <w:rsid w:val="00563566"/>
    <w:rsid w:val="00564A29"/>
    <w:rsid w:val="00564FBC"/>
    <w:rsid w:val="005705A9"/>
    <w:rsid w:val="00572864"/>
    <w:rsid w:val="00573A96"/>
    <w:rsid w:val="005765E0"/>
    <w:rsid w:val="00581411"/>
    <w:rsid w:val="005816A3"/>
    <w:rsid w:val="0058307E"/>
    <w:rsid w:val="0058618A"/>
    <w:rsid w:val="005862B6"/>
    <w:rsid w:val="00594B25"/>
    <w:rsid w:val="005A38E0"/>
    <w:rsid w:val="005A4952"/>
    <w:rsid w:val="005B0062"/>
    <w:rsid w:val="005B0963"/>
    <w:rsid w:val="005B20A1"/>
    <w:rsid w:val="005B2478"/>
    <w:rsid w:val="005B5B9D"/>
    <w:rsid w:val="005B6A00"/>
    <w:rsid w:val="005D0979"/>
    <w:rsid w:val="005D5B88"/>
    <w:rsid w:val="005E1019"/>
    <w:rsid w:val="005E35F3"/>
    <w:rsid w:val="005E400D"/>
    <w:rsid w:val="005E4D96"/>
    <w:rsid w:val="005E626C"/>
    <w:rsid w:val="005E698D"/>
    <w:rsid w:val="005F09F1"/>
    <w:rsid w:val="005F1648"/>
    <w:rsid w:val="005F2235"/>
    <w:rsid w:val="005F645A"/>
    <w:rsid w:val="00606F9D"/>
    <w:rsid w:val="00607A10"/>
    <w:rsid w:val="006118D1"/>
    <w:rsid w:val="00620605"/>
    <w:rsid w:val="00620D93"/>
    <w:rsid w:val="00623C76"/>
    <w:rsid w:val="0062576D"/>
    <w:rsid w:val="00625788"/>
    <w:rsid w:val="0063277E"/>
    <w:rsid w:val="0063442F"/>
    <w:rsid w:val="006426D5"/>
    <w:rsid w:val="00643F1B"/>
    <w:rsid w:val="006456AC"/>
    <w:rsid w:val="006466FF"/>
    <w:rsid w:val="0065248F"/>
    <w:rsid w:val="00656C00"/>
    <w:rsid w:val="00661967"/>
    <w:rsid w:val="00665140"/>
    <w:rsid w:val="006656B5"/>
    <w:rsid w:val="0066664D"/>
    <w:rsid w:val="00671B49"/>
    <w:rsid w:val="006727A4"/>
    <w:rsid w:val="0067390F"/>
    <w:rsid w:val="00675379"/>
    <w:rsid w:val="006810BA"/>
    <w:rsid w:val="00695745"/>
    <w:rsid w:val="006A0A1A"/>
    <w:rsid w:val="006A1CC6"/>
    <w:rsid w:val="006A45B5"/>
    <w:rsid w:val="006A6460"/>
    <w:rsid w:val="006A7040"/>
    <w:rsid w:val="006A7C29"/>
    <w:rsid w:val="006B104E"/>
    <w:rsid w:val="006B4F09"/>
    <w:rsid w:val="006B5AEA"/>
    <w:rsid w:val="006B6383"/>
    <w:rsid w:val="006B640D"/>
    <w:rsid w:val="006BD469"/>
    <w:rsid w:val="006C4279"/>
    <w:rsid w:val="006C4F0D"/>
    <w:rsid w:val="006C61FA"/>
    <w:rsid w:val="006D0896"/>
    <w:rsid w:val="006D4E0D"/>
    <w:rsid w:val="006D5926"/>
    <w:rsid w:val="006E372A"/>
    <w:rsid w:val="006E61CB"/>
    <w:rsid w:val="006F27F1"/>
    <w:rsid w:val="00701F65"/>
    <w:rsid w:val="0070391A"/>
    <w:rsid w:val="00704704"/>
    <w:rsid w:val="00706486"/>
    <w:rsid w:val="00712890"/>
    <w:rsid w:val="0071616D"/>
    <w:rsid w:val="00721822"/>
    <w:rsid w:val="00724B68"/>
    <w:rsid w:val="00725368"/>
    <w:rsid w:val="00725B37"/>
    <w:rsid w:val="007304F3"/>
    <w:rsid w:val="0073249C"/>
    <w:rsid w:val="00733FF9"/>
    <w:rsid w:val="00741A99"/>
    <w:rsid w:val="0074460A"/>
    <w:rsid w:val="00745B17"/>
    <w:rsid w:val="00752825"/>
    <w:rsid w:val="00754E20"/>
    <w:rsid w:val="007554DF"/>
    <w:rsid w:val="0075776D"/>
    <w:rsid w:val="007613FB"/>
    <w:rsid w:val="00766AE1"/>
    <w:rsid w:val="007722BF"/>
    <w:rsid w:val="00774FCD"/>
    <w:rsid w:val="00775061"/>
    <w:rsid w:val="00775223"/>
    <w:rsid w:val="00780D0D"/>
    <w:rsid w:val="00784B28"/>
    <w:rsid w:val="007854B3"/>
    <w:rsid w:val="00785D92"/>
    <w:rsid w:val="0078787D"/>
    <w:rsid w:val="00787FA8"/>
    <w:rsid w:val="007915EC"/>
    <w:rsid w:val="007A2117"/>
    <w:rsid w:val="007A56D7"/>
    <w:rsid w:val="007C0564"/>
    <w:rsid w:val="007C080E"/>
    <w:rsid w:val="007C45C4"/>
    <w:rsid w:val="007D10F2"/>
    <w:rsid w:val="007D385E"/>
    <w:rsid w:val="007D5CD4"/>
    <w:rsid w:val="007D5DC5"/>
    <w:rsid w:val="007D75DF"/>
    <w:rsid w:val="007E20BF"/>
    <w:rsid w:val="007E480E"/>
    <w:rsid w:val="007E67A0"/>
    <w:rsid w:val="007E730D"/>
    <w:rsid w:val="007F3CFA"/>
    <w:rsid w:val="007F403E"/>
    <w:rsid w:val="007F6F23"/>
    <w:rsid w:val="00810CEA"/>
    <w:rsid w:val="00815017"/>
    <w:rsid w:val="00815FE5"/>
    <w:rsid w:val="008233E5"/>
    <w:rsid w:val="00826A64"/>
    <w:rsid w:val="00833DE8"/>
    <w:rsid w:val="00833F47"/>
    <w:rsid w:val="008348C3"/>
    <w:rsid w:val="008365C5"/>
    <w:rsid w:val="008373B4"/>
    <w:rsid w:val="00837623"/>
    <w:rsid w:val="008413D4"/>
    <w:rsid w:val="00845270"/>
    <w:rsid w:val="00847D37"/>
    <w:rsid w:val="00864CDD"/>
    <w:rsid w:val="00866EA3"/>
    <w:rsid w:val="0087190C"/>
    <w:rsid w:val="00871A41"/>
    <w:rsid w:val="00876529"/>
    <w:rsid w:val="00877B61"/>
    <w:rsid w:val="00886D76"/>
    <w:rsid w:val="008971BC"/>
    <w:rsid w:val="008A42D0"/>
    <w:rsid w:val="008A4A26"/>
    <w:rsid w:val="008B0A07"/>
    <w:rsid w:val="008B5B86"/>
    <w:rsid w:val="008C0A74"/>
    <w:rsid w:val="008C0D3E"/>
    <w:rsid w:val="008C1495"/>
    <w:rsid w:val="008C5E2A"/>
    <w:rsid w:val="008D69C5"/>
    <w:rsid w:val="008D7404"/>
    <w:rsid w:val="008E0BD3"/>
    <w:rsid w:val="008E41CE"/>
    <w:rsid w:val="008F0CF4"/>
    <w:rsid w:val="008F41C6"/>
    <w:rsid w:val="008F4A87"/>
    <w:rsid w:val="008F70AD"/>
    <w:rsid w:val="008F7EEB"/>
    <w:rsid w:val="00900E40"/>
    <w:rsid w:val="009022BF"/>
    <w:rsid w:val="009035A0"/>
    <w:rsid w:val="00906944"/>
    <w:rsid w:val="00911CD9"/>
    <w:rsid w:val="009124A0"/>
    <w:rsid w:val="00912B71"/>
    <w:rsid w:val="009143BC"/>
    <w:rsid w:val="00916D87"/>
    <w:rsid w:val="00922C17"/>
    <w:rsid w:val="00931632"/>
    <w:rsid w:val="00932C92"/>
    <w:rsid w:val="009349F5"/>
    <w:rsid w:val="009368E6"/>
    <w:rsid w:val="00937465"/>
    <w:rsid w:val="00942B69"/>
    <w:rsid w:val="00945053"/>
    <w:rsid w:val="009454E4"/>
    <w:rsid w:val="00945FF1"/>
    <w:rsid w:val="009470A7"/>
    <w:rsid w:val="009549BF"/>
    <w:rsid w:val="009572BE"/>
    <w:rsid w:val="00957B40"/>
    <w:rsid w:val="0096683A"/>
    <w:rsid w:val="00982113"/>
    <w:rsid w:val="00984240"/>
    <w:rsid w:val="00984EDE"/>
    <w:rsid w:val="00985FAF"/>
    <w:rsid w:val="0098742E"/>
    <w:rsid w:val="00995B07"/>
    <w:rsid w:val="00997897"/>
    <w:rsid w:val="009A2619"/>
    <w:rsid w:val="009A2763"/>
    <w:rsid w:val="009A49EF"/>
    <w:rsid w:val="009A6121"/>
    <w:rsid w:val="009A7C04"/>
    <w:rsid w:val="009B10D6"/>
    <w:rsid w:val="009B1F69"/>
    <w:rsid w:val="009B3F0A"/>
    <w:rsid w:val="009B44A3"/>
    <w:rsid w:val="009B62F9"/>
    <w:rsid w:val="009B6720"/>
    <w:rsid w:val="009C65DA"/>
    <w:rsid w:val="009D4241"/>
    <w:rsid w:val="009D65D0"/>
    <w:rsid w:val="009D7E91"/>
    <w:rsid w:val="009E54F4"/>
    <w:rsid w:val="009F0015"/>
    <w:rsid w:val="009F2BFA"/>
    <w:rsid w:val="009F369F"/>
    <w:rsid w:val="009F4D0A"/>
    <w:rsid w:val="00A021CD"/>
    <w:rsid w:val="00A03A3D"/>
    <w:rsid w:val="00A0507C"/>
    <w:rsid w:val="00A0528B"/>
    <w:rsid w:val="00A0568E"/>
    <w:rsid w:val="00A11D32"/>
    <w:rsid w:val="00A1375E"/>
    <w:rsid w:val="00A13AC3"/>
    <w:rsid w:val="00A235BB"/>
    <w:rsid w:val="00A254F8"/>
    <w:rsid w:val="00A37E84"/>
    <w:rsid w:val="00A4525B"/>
    <w:rsid w:val="00A46B48"/>
    <w:rsid w:val="00A50EAF"/>
    <w:rsid w:val="00A541F8"/>
    <w:rsid w:val="00A57F77"/>
    <w:rsid w:val="00A602F9"/>
    <w:rsid w:val="00A650EE"/>
    <w:rsid w:val="00A65A95"/>
    <w:rsid w:val="00A662C8"/>
    <w:rsid w:val="00A67B39"/>
    <w:rsid w:val="00A71157"/>
    <w:rsid w:val="00A71C4F"/>
    <w:rsid w:val="00A71DDB"/>
    <w:rsid w:val="00A73C5A"/>
    <w:rsid w:val="00A7748B"/>
    <w:rsid w:val="00A804AD"/>
    <w:rsid w:val="00A849D4"/>
    <w:rsid w:val="00A867C2"/>
    <w:rsid w:val="00A966E6"/>
    <w:rsid w:val="00AB13E7"/>
    <w:rsid w:val="00AB2464"/>
    <w:rsid w:val="00AB2BE3"/>
    <w:rsid w:val="00AB504A"/>
    <w:rsid w:val="00AB61C0"/>
    <w:rsid w:val="00AB7834"/>
    <w:rsid w:val="00AC0494"/>
    <w:rsid w:val="00AC2150"/>
    <w:rsid w:val="00AC4D5F"/>
    <w:rsid w:val="00ACB677"/>
    <w:rsid w:val="00AD5E9A"/>
    <w:rsid w:val="00AE040E"/>
    <w:rsid w:val="00AE08DB"/>
    <w:rsid w:val="00AE2729"/>
    <w:rsid w:val="00AE5AE2"/>
    <w:rsid w:val="00AE5DBA"/>
    <w:rsid w:val="00AE7343"/>
    <w:rsid w:val="00AF16BC"/>
    <w:rsid w:val="00AF5C67"/>
    <w:rsid w:val="00AF6C29"/>
    <w:rsid w:val="00B00774"/>
    <w:rsid w:val="00B05B40"/>
    <w:rsid w:val="00B1458E"/>
    <w:rsid w:val="00B14C51"/>
    <w:rsid w:val="00B24742"/>
    <w:rsid w:val="00B44F11"/>
    <w:rsid w:val="00B52496"/>
    <w:rsid w:val="00B53B25"/>
    <w:rsid w:val="00B57636"/>
    <w:rsid w:val="00B62979"/>
    <w:rsid w:val="00B6753D"/>
    <w:rsid w:val="00B70056"/>
    <w:rsid w:val="00B823A7"/>
    <w:rsid w:val="00B875B3"/>
    <w:rsid w:val="00B87D11"/>
    <w:rsid w:val="00B90FA5"/>
    <w:rsid w:val="00B919F1"/>
    <w:rsid w:val="00B94F95"/>
    <w:rsid w:val="00B9722E"/>
    <w:rsid w:val="00B9F88C"/>
    <w:rsid w:val="00BA0ADA"/>
    <w:rsid w:val="00BA1764"/>
    <w:rsid w:val="00BA4AF0"/>
    <w:rsid w:val="00BA54F0"/>
    <w:rsid w:val="00BB3651"/>
    <w:rsid w:val="00BB468D"/>
    <w:rsid w:val="00BC0E8D"/>
    <w:rsid w:val="00BC3CAE"/>
    <w:rsid w:val="00BC4C3A"/>
    <w:rsid w:val="00BC511F"/>
    <w:rsid w:val="00BC7163"/>
    <w:rsid w:val="00BD0BD5"/>
    <w:rsid w:val="00BD255A"/>
    <w:rsid w:val="00BE6551"/>
    <w:rsid w:val="00BF093B"/>
    <w:rsid w:val="00BF5381"/>
    <w:rsid w:val="00C01D10"/>
    <w:rsid w:val="00C049F0"/>
    <w:rsid w:val="00C0531E"/>
    <w:rsid w:val="00C06B2A"/>
    <w:rsid w:val="00C130B4"/>
    <w:rsid w:val="00C21123"/>
    <w:rsid w:val="00C211BE"/>
    <w:rsid w:val="00C21514"/>
    <w:rsid w:val="00C21895"/>
    <w:rsid w:val="00C25D05"/>
    <w:rsid w:val="00C26849"/>
    <w:rsid w:val="00C4244F"/>
    <w:rsid w:val="00C4260F"/>
    <w:rsid w:val="00C428D3"/>
    <w:rsid w:val="00C45104"/>
    <w:rsid w:val="00C573E8"/>
    <w:rsid w:val="00C632ED"/>
    <w:rsid w:val="00C66150"/>
    <w:rsid w:val="00C66850"/>
    <w:rsid w:val="00C70EF5"/>
    <w:rsid w:val="00C730BB"/>
    <w:rsid w:val="00C756C5"/>
    <w:rsid w:val="00C82CAE"/>
    <w:rsid w:val="00C87D50"/>
    <w:rsid w:val="00C930A8"/>
    <w:rsid w:val="00CA1C15"/>
    <w:rsid w:val="00CA3B74"/>
    <w:rsid w:val="00CA4B17"/>
    <w:rsid w:val="00CA5A08"/>
    <w:rsid w:val="00CA66F2"/>
    <w:rsid w:val="00CA6CB8"/>
    <w:rsid w:val="00CA6CDB"/>
    <w:rsid w:val="00CB0CCD"/>
    <w:rsid w:val="00CB5743"/>
    <w:rsid w:val="00CC0C5C"/>
    <w:rsid w:val="00CC3524"/>
    <w:rsid w:val="00CC7608"/>
    <w:rsid w:val="00CD040E"/>
    <w:rsid w:val="00CD13E7"/>
    <w:rsid w:val="00CD2573"/>
    <w:rsid w:val="00CD27BE"/>
    <w:rsid w:val="00CD3360"/>
    <w:rsid w:val="00CD37A5"/>
    <w:rsid w:val="00CD40AC"/>
    <w:rsid w:val="00CD539A"/>
    <w:rsid w:val="00CD6F0F"/>
    <w:rsid w:val="00CE0762"/>
    <w:rsid w:val="00CE0BB7"/>
    <w:rsid w:val="00CE3B00"/>
    <w:rsid w:val="00CE3E9A"/>
    <w:rsid w:val="00CE40C5"/>
    <w:rsid w:val="00CE5187"/>
    <w:rsid w:val="00CF00B0"/>
    <w:rsid w:val="00CF0F23"/>
    <w:rsid w:val="00CF6E39"/>
    <w:rsid w:val="00CF72DA"/>
    <w:rsid w:val="00D159B2"/>
    <w:rsid w:val="00D15B4E"/>
    <w:rsid w:val="00D17378"/>
    <w:rsid w:val="00D177E7"/>
    <w:rsid w:val="00D20727"/>
    <w:rsid w:val="00D2079F"/>
    <w:rsid w:val="00D25073"/>
    <w:rsid w:val="00D30D57"/>
    <w:rsid w:val="00D30E31"/>
    <w:rsid w:val="00D41FF3"/>
    <w:rsid w:val="00D425A9"/>
    <w:rsid w:val="00D42667"/>
    <w:rsid w:val="00D447EF"/>
    <w:rsid w:val="00D505E2"/>
    <w:rsid w:val="00D53281"/>
    <w:rsid w:val="00D536DD"/>
    <w:rsid w:val="00D54A6C"/>
    <w:rsid w:val="00D62CCB"/>
    <w:rsid w:val="00D660BD"/>
    <w:rsid w:val="00D66D30"/>
    <w:rsid w:val="00D7302C"/>
    <w:rsid w:val="00D7463D"/>
    <w:rsid w:val="00D804E0"/>
    <w:rsid w:val="00D80F5A"/>
    <w:rsid w:val="00D84E4A"/>
    <w:rsid w:val="00D94405"/>
    <w:rsid w:val="00DA4540"/>
    <w:rsid w:val="00DA5252"/>
    <w:rsid w:val="00DA587E"/>
    <w:rsid w:val="00DB097F"/>
    <w:rsid w:val="00DB3052"/>
    <w:rsid w:val="00DC07E7"/>
    <w:rsid w:val="00DC1ADF"/>
    <w:rsid w:val="00DC2D17"/>
    <w:rsid w:val="00DD442E"/>
    <w:rsid w:val="00DE23BF"/>
    <w:rsid w:val="00DE28F3"/>
    <w:rsid w:val="00DE3981"/>
    <w:rsid w:val="00DE40DD"/>
    <w:rsid w:val="00DE7755"/>
    <w:rsid w:val="00DF0058"/>
    <w:rsid w:val="00DF059A"/>
    <w:rsid w:val="00DF060A"/>
    <w:rsid w:val="00DF6B61"/>
    <w:rsid w:val="00DF6D19"/>
    <w:rsid w:val="00DF70F5"/>
    <w:rsid w:val="00E10EB6"/>
    <w:rsid w:val="00E12996"/>
    <w:rsid w:val="00E16AB4"/>
    <w:rsid w:val="00E2252C"/>
    <w:rsid w:val="00E243D7"/>
    <w:rsid w:val="00E270C0"/>
    <w:rsid w:val="00E27CD4"/>
    <w:rsid w:val="00E36D82"/>
    <w:rsid w:val="00E36EE8"/>
    <w:rsid w:val="00E44D5B"/>
    <w:rsid w:val="00E460B9"/>
    <w:rsid w:val="00E476A7"/>
    <w:rsid w:val="00E55836"/>
    <w:rsid w:val="00E55E9E"/>
    <w:rsid w:val="00E6185C"/>
    <w:rsid w:val="00E621CD"/>
    <w:rsid w:val="00E625D2"/>
    <w:rsid w:val="00E64B25"/>
    <w:rsid w:val="00E67121"/>
    <w:rsid w:val="00E7198D"/>
    <w:rsid w:val="00E735AF"/>
    <w:rsid w:val="00E74CA6"/>
    <w:rsid w:val="00E75E3D"/>
    <w:rsid w:val="00E77648"/>
    <w:rsid w:val="00E85C74"/>
    <w:rsid w:val="00E86A3F"/>
    <w:rsid w:val="00E90325"/>
    <w:rsid w:val="00E969B0"/>
    <w:rsid w:val="00E9731C"/>
    <w:rsid w:val="00EA1497"/>
    <w:rsid w:val="00EA1C8B"/>
    <w:rsid w:val="00EA4E4C"/>
    <w:rsid w:val="00EA5DA5"/>
    <w:rsid w:val="00EB14BF"/>
    <w:rsid w:val="00EB341A"/>
    <w:rsid w:val="00EB5F56"/>
    <w:rsid w:val="00EB6C80"/>
    <w:rsid w:val="00EB72D2"/>
    <w:rsid w:val="00EC0184"/>
    <w:rsid w:val="00EC16CD"/>
    <w:rsid w:val="00EC5071"/>
    <w:rsid w:val="00EE29D1"/>
    <w:rsid w:val="00EE3274"/>
    <w:rsid w:val="00EE7E3E"/>
    <w:rsid w:val="00EF0A7F"/>
    <w:rsid w:val="00EF54E3"/>
    <w:rsid w:val="00EF63AB"/>
    <w:rsid w:val="00F017AF"/>
    <w:rsid w:val="00F03ED7"/>
    <w:rsid w:val="00F041C4"/>
    <w:rsid w:val="00F143FD"/>
    <w:rsid w:val="00F1598C"/>
    <w:rsid w:val="00F20BC6"/>
    <w:rsid w:val="00F21E5A"/>
    <w:rsid w:val="00F25072"/>
    <w:rsid w:val="00F255FC"/>
    <w:rsid w:val="00F259B0"/>
    <w:rsid w:val="00F26A20"/>
    <w:rsid w:val="00F276C9"/>
    <w:rsid w:val="00F36C43"/>
    <w:rsid w:val="00F40690"/>
    <w:rsid w:val="00F43B8F"/>
    <w:rsid w:val="00F51785"/>
    <w:rsid w:val="00F530D7"/>
    <w:rsid w:val="00F541E6"/>
    <w:rsid w:val="00F55C33"/>
    <w:rsid w:val="00F56D1E"/>
    <w:rsid w:val="00F640BF"/>
    <w:rsid w:val="00F64778"/>
    <w:rsid w:val="00F70754"/>
    <w:rsid w:val="00F7629A"/>
    <w:rsid w:val="00F85DEE"/>
    <w:rsid w:val="00F879A1"/>
    <w:rsid w:val="00F92D40"/>
    <w:rsid w:val="00F92FC4"/>
    <w:rsid w:val="00F94778"/>
    <w:rsid w:val="00F96EE3"/>
    <w:rsid w:val="00F9793C"/>
    <w:rsid w:val="00F97E10"/>
    <w:rsid w:val="00FA0C14"/>
    <w:rsid w:val="00FB3BA6"/>
    <w:rsid w:val="00FB4715"/>
    <w:rsid w:val="00FB4B02"/>
    <w:rsid w:val="00FB619E"/>
    <w:rsid w:val="00FC0322"/>
    <w:rsid w:val="00FC2D40"/>
    <w:rsid w:val="00FC3600"/>
    <w:rsid w:val="00FC565B"/>
    <w:rsid w:val="00FC5976"/>
    <w:rsid w:val="00FD3DFC"/>
    <w:rsid w:val="00FD6E73"/>
    <w:rsid w:val="00FE006E"/>
    <w:rsid w:val="00FE0CFD"/>
    <w:rsid w:val="00FE129B"/>
    <w:rsid w:val="00FE51CD"/>
    <w:rsid w:val="00FE54D4"/>
    <w:rsid w:val="00FF0DF1"/>
    <w:rsid w:val="00FF1E44"/>
    <w:rsid w:val="00FF2AC2"/>
    <w:rsid w:val="00FF4291"/>
    <w:rsid w:val="00FF69CC"/>
    <w:rsid w:val="0153A503"/>
    <w:rsid w:val="016AA093"/>
    <w:rsid w:val="01748634"/>
    <w:rsid w:val="0202EE48"/>
    <w:rsid w:val="02747CF8"/>
    <w:rsid w:val="02DE32E0"/>
    <w:rsid w:val="02E5D02E"/>
    <w:rsid w:val="02E723FD"/>
    <w:rsid w:val="03A34B82"/>
    <w:rsid w:val="03D60656"/>
    <w:rsid w:val="03FD0D0D"/>
    <w:rsid w:val="03FF34C4"/>
    <w:rsid w:val="042340DF"/>
    <w:rsid w:val="04410214"/>
    <w:rsid w:val="0444780B"/>
    <w:rsid w:val="0450F83D"/>
    <w:rsid w:val="0474D057"/>
    <w:rsid w:val="0474FB58"/>
    <w:rsid w:val="049FDD0A"/>
    <w:rsid w:val="051A314C"/>
    <w:rsid w:val="054D9900"/>
    <w:rsid w:val="057BA56B"/>
    <w:rsid w:val="0624D48E"/>
    <w:rsid w:val="064003FB"/>
    <w:rsid w:val="0643E1EC"/>
    <w:rsid w:val="06627C3E"/>
    <w:rsid w:val="068D54A4"/>
    <w:rsid w:val="06939BFA"/>
    <w:rsid w:val="078CC8CA"/>
    <w:rsid w:val="0804F0E1"/>
    <w:rsid w:val="0857CCF7"/>
    <w:rsid w:val="0883072F"/>
    <w:rsid w:val="0891FCB8"/>
    <w:rsid w:val="08B0A005"/>
    <w:rsid w:val="08B364B8"/>
    <w:rsid w:val="08CB9834"/>
    <w:rsid w:val="08E7432C"/>
    <w:rsid w:val="0964187E"/>
    <w:rsid w:val="0972856C"/>
    <w:rsid w:val="098163D0"/>
    <w:rsid w:val="0981FDE1"/>
    <w:rsid w:val="09880B48"/>
    <w:rsid w:val="099E7E1E"/>
    <w:rsid w:val="09D41977"/>
    <w:rsid w:val="09E0BC4C"/>
    <w:rsid w:val="09E404BE"/>
    <w:rsid w:val="0A4078C2"/>
    <w:rsid w:val="0A4D95F1"/>
    <w:rsid w:val="0ACCB341"/>
    <w:rsid w:val="0ACD3727"/>
    <w:rsid w:val="0B2B171A"/>
    <w:rsid w:val="0C002D77"/>
    <w:rsid w:val="0C813F01"/>
    <w:rsid w:val="0C904099"/>
    <w:rsid w:val="0CD2D116"/>
    <w:rsid w:val="0D2BCD8A"/>
    <w:rsid w:val="0D40B10E"/>
    <w:rsid w:val="0D830316"/>
    <w:rsid w:val="0D90CBBB"/>
    <w:rsid w:val="0D98ECC0"/>
    <w:rsid w:val="0DAA36CB"/>
    <w:rsid w:val="0DD43BA7"/>
    <w:rsid w:val="0E368DD8"/>
    <w:rsid w:val="0E5C323E"/>
    <w:rsid w:val="0F154A2D"/>
    <w:rsid w:val="0F270451"/>
    <w:rsid w:val="0F3D5F02"/>
    <w:rsid w:val="0F777749"/>
    <w:rsid w:val="0F87CEF9"/>
    <w:rsid w:val="0FA83A6D"/>
    <w:rsid w:val="0FB73CE8"/>
    <w:rsid w:val="0FD12837"/>
    <w:rsid w:val="0FFECB8F"/>
    <w:rsid w:val="103AA6C8"/>
    <w:rsid w:val="1076747F"/>
    <w:rsid w:val="1077F7F4"/>
    <w:rsid w:val="10873DDC"/>
    <w:rsid w:val="10AE409A"/>
    <w:rsid w:val="10B46AC6"/>
    <w:rsid w:val="10CBEA0E"/>
    <w:rsid w:val="10FA6789"/>
    <w:rsid w:val="112CFD1F"/>
    <w:rsid w:val="1194B4BB"/>
    <w:rsid w:val="11E10312"/>
    <w:rsid w:val="121221C3"/>
    <w:rsid w:val="12223646"/>
    <w:rsid w:val="12537BA3"/>
    <w:rsid w:val="12E41A77"/>
    <w:rsid w:val="13889AEC"/>
    <w:rsid w:val="13B02598"/>
    <w:rsid w:val="13ED5004"/>
    <w:rsid w:val="1455C030"/>
    <w:rsid w:val="14872BE1"/>
    <w:rsid w:val="155C4767"/>
    <w:rsid w:val="159D68B4"/>
    <w:rsid w:val="15A502B3"/>
    <w:rsid w:val="15F03BFD"/>
    <w:rsid w:val="161FD56C"/>
    <w:rsid w:val="16DED2A6"/>
    <w:rsid w:val="170346D4"/>
    <w:rsid w:val="17612A78"/>
    <w:rsid w:val="177146D1"/>
    <w:rsid w:val="17B6D6FC"/>
    <w:rsid w:val="17DA1E7B"/>
    <w:rsid w:val="17F4C318"/>
    <w:rsid w:val="18042AFE"/>
    <w:rsid w:val="1838B834"/>
    <w:rsid w:val="1894E41E"/>
    <w:rsid w:val="1924E963"/>
    <w:rsid w:val="195C5E8A"/>
    <w:rsid w:val="198D5145"/>
    <w:rsid w:val="19C38547"/>
    <w:rsid w:val="19D35448"/>
    <w:rsid w:val="1A3D49FC"/>
    <w:rsid w:val="1AABE338"/>
    <w:rsid w:val="1AADA81A"/>
    <w:rsid w:val="1AECCBC7"/>
    <w:rsid w:val="1B66601F"/>
    <w:rsid w:val="1B876E49"/>
    <w:rsid w:val="1BA40D24"/>
    <w:rsid w:val="1C0EA5EA"/>
    <w:rsid w:val="1C725118"/>
    <w:rsid w:val="1C8A2F55"/>
    <w:rsid w:val="1C9A1A4A"/>
    <w:rsid w:val="1D2574FF"/>
    <w:rsid w:val="1D7866D9"/>
    <w:rsid w:val="1D967F05"/>
    <w:rsid w:val="1DCD172C"/>
    <w:rsid w:val="1DE82973"/>
    <w:rsid w:val="1E1E504C"/>
    <w:rsid w:val="1E416813"/>
    <w:rsid w:val="1E6247FA"/>
    <w:rsid w:val="1F513F07"/>
    <w:rsid w:val="202533C1"/>
    <w:rsid w:val="204AB6BA"/>
    <w:rsid w:val="20B8248E"/>
    <w:rsid w:val="21ABA577"/>
    <w:rsid w:val="22B319F4"/>
    <w:rsid w:val="234F9B7C"/>
    <w:rsid w:val="235E89A1"/>
    <w:rsid w:val="238BD719"/>
    <w:rsid w:val="23AD9720"/>
    <w:rsid w:val="23B7D025"/>
    <w:rsid w:val="240E7AAC"/>
    <w:rsid w:val="241AC7FC"/>
    <w:rsid w:val="245C6D8C"/>
    <w:rsid w:val="2476843D"/>
    <w:rsid w:val="24A48815"/>
    <w:rsid w:val="24ACD33C"/>
    <w:rsid w:val="254D9924"/>
    <w:rsid w:val="254E4C22"/>
    <w:rsid w:val="25DAA1E2"/>
    <w:rsid w:val="26A735BE"/>
    <w:rsid w:val="26B5E6F1"/>
    <w:rsid w:val="26E733AB"/>
    <w:rsid w:val="273923BB"/>
    <w:rsid w:val="27837D90"/>
    <w:rsid w:val="279FF164"/>
    <w:rsid w:val="282CED00"/>
    <w:rsid w:val="285110AB"/>
    <w:rsid w:val="28DB2889"/>
    <w:rsid w:val="29307F77"/>
    <w:rsid w:val="2A32F4E4"/>
    <w:rsid w:val="2A4ED412"/>
    <w:rsid w:val="2A7CB72F"/>
    <w:rsid w:val="2A8DAC33"/>
    <w:rsid w:val="2A9B0A2A"/>
    <w:rsid w:val="2AA45C59"/>
    <w:rsid w:val="2B1531A8"/>
    <w:rsid w:val="2B25748F"/>
    <w:rsid w:val="2B48125B"/>
    <w:rsid w:val="2C22A9FD"/>
    <w:rsid w:val="2C4D9986"/>
    <w:rsid w:val="2C995D4C"/>
    <w:rsid w:val="2CDE1523"/>
    <w:rsid w:val="2E4E98A5"/>
    <w:rsid w:val="2F07335B"/>
    <w:rsid w:val="2F19A29D"/>
    <w:rsid w:val="2F40FAC4"/>
    <w:rsid w:val="2F699CF9"/>
    <w:rsid w:val="2F9C401E"/>
    <w:rsid w:val="2FB832BF"/>
    <w:rsid w:val="30755E47"/>
    <w:rsid w:val="30E1DD9B"/>
    <w:rsid w:val="31882D0B"/>
    <w:rsid w:val="31FE2037"/>
    <w:rsid w:val="3221109A"/>
    <w:rsid w:val="3251FB9E"/>
    <w:rsid w:val="3289FE88"/>
    <w:rsid w:val="32FA95CB"/>
    <w:rsid w:val="3324660C"/>
    <w:rsid w:val="33D2B07A"/>
    <w:rsid w:val="34949366"/>
    <w:rsid w:val="3535E2BE"/>
    <w:rsid w:val="3583C955"/>
    <w:rsid w:val="35947674"/>
    <w:rsid w:val="361A5D4D"/>
    <w:rsid w:val="3627C739"/>
    <w:rsid w:val="3645142C"/>
    <w:rsid w:val="36493B7A"/>
    <w:rsid w:val="36995435"/>
    <w:rsid w:val="369AACB7"/>
    <w:rsid w:val="37288584"/>
    <w:rsid w:val="3759B6E8"/>
    <w:rsid w:val="37620656"/>
    <w:rsid w:val="37A5544B"/>
    <w:rsid w:val="384B18D1"/>
    <w:rsid w:val="386DD444"/>
    <w:rsid w:val="387B3B3B"/>
    <w:rsid w:val="38D364AC"/>
    <w:rsid w:val="38F0B32B"/>
    <w:rsid w:val="39318F89"/>
    <w:rsid w:val="39954EDC"/>
    <w:rsid w:val="39A84B34"/>
    <w:rsid w:val="39CC018B"/>
    <w:rsid w:val="39CEF6B7"/>
    <w:rsid w:val="3AA0517C"/>
    <w:rsid w:val="3AC6683F"/>
    <w:rsid w:val="3B09DA74"/>
    <w:rsid w:val="3BC9CB38"/>
    <w:rsid w:val="3C1F1112"/>
    <w:rsid w:val="3CF54814"/>
    <w:rsid w:val="3D271F14"/>
    <w:rsid w:val="3D6EB6C4"/>
    <w:rsid w:val="3D914075"/>
    <w:rsid w:val="3DA5D6B5"/>
    <w:rsid w:val="3DFE1360"/>
    <w:rsid w:val="3E0009CF"/>
    <w:rsid w:val="3E740F58"/>
    <w:rsid w:val="3E89E5BE"/>
    <w:rsid w:val="3F03825E"/>
    <w:rsid w:val="3F458BD7"/>
    <w:rsid w:val="3F4E0EEA"/>
    <w:rsid w:val="3F54876C"/>
    <w:rsid w:val="3F6965C8"/>
    <w:rsid w:val="3F8C9FB6"/>
    <w:rsid w:val="3FACD125"/>
    <w:rsid w:val="3FB737D1"/>
    <w:rsid w:val="4011C898"/>
    <w:rsid w:val="40471E90"/>
    <w:rsid w:val="4067E9CA"/>
    <w:rsid w:val="41071436"/>
    <w:rsid w:val="410C47C8"/>
    <w:rsid w:val="4128A866"/>
    <w:rsid w:val="41348D46"/>
    <w:rsid w:val="4137FFBC"/>
    <w:rsid w:val="418A0F61"/>
    <w:rsid w:val="418F051B"/>
    <w:rsid w:val="42790F5D"/>
    <w:rsid w:val="42CDE594"/>
    <w:rsid w:val="42F7B15E"/>
    <w:rsid w:val="430C9E93"/>
    <w:rsid w:val="43323F56"/>
    <w:rsid w:val="439858B9"/>
    <w:rsid w:val="43A679FC"/>
    <w:rsid w:val="43AB10CF"/>
    <w:rsid w:val="4450260D"/>
    <w:rsid w:val="446B96BA"/>
    <w:rsid w:val="44752FE4"/>
    <w:rsid w:val="447A48A4"/>
    <w:rsid w:val="45347A11"/>
    <w:rsid w:val="4554BC61"/>
    <w:rsid w:val="458364E7"/>
    <w:rsid w:val="45CEA242"/>
    <w:rsid w:val="45DA2222"/>
    <w:rsid w:val="46108E5B"/>
    <w:rsid w:val="464D3EF9"/>
    <w:rsid w:val="46647085"/>
    <w:rsid w:val="4696C85C"/>
    <w:rsid w:val="470687F9"/>
    <w:rsid w:val="473C2917"/>
    <w:rsid w:val="479D84A4"/>
    <w:rsid w:val="47C25298"/>
    <w:rsid w:val="47CB471E"/>
    <w:rsid w:val="47CF5CE6"/>
    <w:rsid w:val="47D17C4A"/>
    <w:rsid w:val="4809D2F9"/>
    <w:rsid w:val="48E9DFAD"/>
    <w:rsid w:val="4909574E"/>
    <w:rsid w:val="493EA404"/>
    <w:rsid w:val="49855FF9"/>
    <w:rsid w:val="49CF2CFB"/>
    <w:rsid w:val="49D2D33D"/>
    <w:rsid w:val="4ABD4332"/>
    <w:rsid w:val="4AEEBB40"/>
    <w:rsid w:val="4AF405FA"/>
    <w:rsid w:val="4B1620CF"/>
    <w:rsid w:val="4B25128C"/>
    <w:rsid w:val="4B5A5B11"/>
    <w:rsid w:val="4B89E19B"/>
    <w:rsid w:val="4C36F9F3"/>
    <w:rsid w:val="4C8405B2"/>
    <w:rsid w:val="4CCE1FC8"/>
    <w:rsid w:val="4D3DCD1D"/>
    <w:rsid w:val="4D907691"/>
    <w:rsid w:val="4DC9F4E8"/>
    <w:rsid w:val="4E0C0081"/>
    <w:rsid w:val="4E505A69"/>
    <w:rsid w:val="4E514301"/>
    <w:rsid w:val="4EF2C168"/>
    <w:rsid w:val="4F20BF59"/>
    <w:rsid w:val="4F463BAC"/>
    <w:rsid w:val="5004C4A1"/>
    <w:rsid w:val="501A352B"/>
    <w:rsid w:val="507C5319"/>
    <w:rsid w:val="5103EA90"/>
    <w:rsid w:val="5169DADD"/>
    <w:rsid w:val="51D44F25"/>
    <w:rsid w:val="51F4AE79"/>
    <w:rsid w:val="525EB331"/>
    <w:rsid w:val="526AC11A"/>
    <w:rsid w:val="52FCE495"/>
    <w:rsid w:val="5317F4F4"/>
    <w:rsid w:val="53420016"/>
    <w:rsid w:val="53CCDDAE"/>
    <w:rsid w:val="53EB07F4"/>
    <w:rsid w:val="53FD8959"/>
    <w:rsid w:val="54BBC012"/>
    <w:rsid w:val="5505CFF2"/>
    <w:rsid w:val="552A41C4"/>
    <w:rsid w:val="552AF1B7"/>
    <w:rsid w:val="553BB023"/>
    <w:rsid w:val="557A7C2C"/>
    <w:rsid w:val="5595A157"/>
    <w:rsid w:val="55A90ECA"/>
    <w:rsid w:val="55B69474"/>
    <w:rsid w:val="5601920F"/>
    <w:rsid w:val="56196DFE"/>
    <w:rsid w:val="567D03DC"/>
    <w:rsid w:val="568D52F0"/>
    <w:rsid w:val="56A1DEBE"/>
    <w:rsid w:val="5701ED95"/>
    <w:rsid w:val="57028BC5"/>
    <w:rsid w:val="572F0785"/>
    <w:rsid w:val="57348873"/>
    <w:rsid w:val="576D7642"/>
    <w:rsid w:val="57EFAEE7"/>
    <w:rsid w:val="582C26D4"/>
    <w:rsid w:val="58684609"/>
    <w:rsid w:val="58959352"/>
    <w:rsid w:val="58AA1017"/>
    <w:rsid w:val="58E04BDB"/>
    <w:rsid w:val="591F922B"/>
    <w:rsid w:val="598ADD4D"/>
    <w:rsid w:val="59B1CF30"/>
    <w:rsid w:val="59BFB15F"/>
    <w:rsid w:val="59F0FC61"/>
    <w:rsid w:val="5A062A23"/>
    <w:rsid w:val="5A89A6FD"/>
    <w:rsid w:val="5A9E599E"/>
    <w:rsid w:val="5AD556BA"/>
    <w:rsid w:val="5B05A576"/>
    <w:rsid w:val="5B7C0C6C"/>
    <w:rsid w:val="5BD91415"/>
    <w:rsid w:val="5BD9F464"/>
    <w:rsid w:val="5BF414A2"/>
    <w:rsid w:val="5C4593FC"/>
    <w:rsid w:val="5C58B449"/>
    <w:rsid w:val="5C5BE5A5"/>
    <w:rsid w:val="5C67BF9A"/>
    <w:rsid w:val="5D0A76F7"/>
    <w:rsid w:val="5D10134E"/>
    <w:rsid w:val="5D3405B9"/>
    <w:rsid w:val="5E2CDEBE"/>
    <w:rsid w:val="5E592FA1"/>
    <w:rsid w:val="5ED1D109"/>
    <w:rsid w:val="5EFBF506"/>
    <w:rsid w:val="5F15F14C"/>
    <w:rsid w:val="5F542E1B"/>
    <w:rsid w:val="5F7CB382"/>
    <w:rsid w:val="6092F156"/>
    <w:rsid w:val="60F8FDD3"/>
    <w:rsid w:val="617A4911"/>
    <w:rsid w:val="61E59300"/>
    <w:rsid w:val="6217F96F"/>
    <w:rsid w:val="62712AC0"/>
    <w:rsid w:val="62D1CF8C"/>
    <w:rsid w:val="62E82564"/>
    <w:rsid w:val="630A7E3A"/>
    <w:rsid w:val="6364554A"/>
    <w:rsid w:val="63871BEA"/>
    <w:rsid w:val="64069375"/>
    <w:rsid w:val="658D8BCA"/>
    <w:rsid w:val="65B255C6"/>
    <w:rsid w:val="6616F8B3"/>
    <w:rsid w:val="66F60172"/>
    <w:rsid w:val="671DB027"/>
    <w:rsid w:val="673CC7E5"/>
    <w:rsid w:val="67E835CD"/>
    <w:rsid w:val="683EBD83"/>
    <w:rsid w:val="688348CA"/>
    <w:rsid w:val="69425BB8"/>
    <w:rsid w:val="694AC5A1"/>
    <w:rsid w:val="694B0820"/>
    <w:rsid w:val="699D31B4"/>
    <w:rsid w:val="6A0B5A31"/>
    <w:rsid w:val="6A21AD35"/>
    <w:rsid w:val="6A401180"/>
    <w:rsid w:val="6A44D8E9"/>
    <w:rsid w:val="6A7DE486"/>
    <w:rsid w:val="6AEAB8E4"/>
    <w:rsid w:val="6B290A73"/>
    <w:rsid w:val="6B44E488"/>
    <w:rsid w:val="6B938FF7"/>
    <w:rsid w:val="6C0253F1"/>
    <w:rsid w:val="6C1CF9CE"/>
    <w:rsid w:val="6C33BCF2"/>
    <w:rsid w:val="6C5CBEE3"/>
    <w:rsid w:val="6D8767B5"/>
    <w:rsid w:val="6DEA2F95"/>
    <w:rsid w:val="6E1761EA"/>
    <w:rsid w:val="6EBB2592"/>
    <w:rsid w:val="6EC3063F"/>
    <w:rsid w:val="6EFB6A54"/>
    <w:rsid w:val="6F31DB57"/>
    <w:rsid w:val="6F455BEA"/>
    <w:rsid w:val="7007E2B9"/>
    <w:rsid w:val="70664BBB"/>
    <w:rsid w:val="70D60C36"/>
    <w:rsid w:val="71051659"/>
    <w:rsid w:val="7137D853"/>
    <w:rsid w:val="7152AD5E"/>
    <w:rsid w:val="71558C03"/>
    <w:rsid w:val="71B38FE9"/>
    <w:rsid w:val="71CCDDDD"/>
    <w:rsid w:val="71ED632E"/>
    <w:rsid w:val="72113FEA"/>
    <w:rsid w:val="727EB248"/>
    <w:rsid w:val="72852822"/>
    <w:rsid w:val="72FE66AF"/>
    <w:rsid w:val="73151907"/>
    <w:rsid w:val="732500B2"/>
    <w:rsid w:val="7363C761"/>
    <w:rsid w:val="73817B40"/>
    <w:rsid w:val="7394F3BF"/>
    <w:rsid w:val="7430995F"/>
    <w:rsid w:val="74D038CD"/>
    <w:rsid w:val="74D2B365"/>
    <w:rsid w:val="74F6032A"/>
    <w:rsid w:val="750FC689"/>
    <w:rsid w:val="753A52FA"/>
    <w:rsid w:val="7552F3D4"/>
    <w:rsid w:val="75548D97"/>
    <w:rsid w:val="7555DDA1"/>
    <w:rsid w:val="76129FDF"/>
    <w:rsid w:val="761F3C45"/>
    <w:rsid w:val="762E4AE6"/>
    <w:rsid w:val="763EA139"/>
    <w:rsid w:val="768DB5FF"/>
    <w:rsid w:val="768F9E1E"/>
    <w:rsid w:val="76FBDE40"/>
    <w:rsid w:val="771295DA"/>
    <w:rsid w:val="784194AC"/>
    <w:rsid w:val="78613F23"/>
    <w:rsid w:val="79FA6E73"/>
    <w:rsid w:val="79FC171E"/>
    <w:rsid w:val="7A593AB7"/>
    <w:rsid w:val="7A6F6BA2"/>
    <w:rsid w:val="7A91DB83"/>
    <w:rsid w:val="7AD422D2"/>
    <w:rsid w:val="7B0B54CD"/>
    <w:rsid w:val="7B60C635"/>
    <w:rsid w:val="7BFB9A08"/>
    <w:rsid w:val="7CC420AB"/>
    <w:rsid w:val="7D2C6A99"/>
    <w:rsid w:val="7D8A9B10"/>
    <w:rsid w:val="7DEC46F2"/>
    <w:rsid w:val="7E1046F1"/>
    <w:rsid w:val="7E4F2808"/>
    <w:rsid w:val="7E5BAB00"/>
    <w:rsid w:val="7ECCC7CD"/>
    <w:rsid w:val="7F29EE06"/>
  </w:rsids>
  <m:mathPr>
    <m:mathFont m:val="Cambria Math"/>
    <m:brkBin m:val="before"/>
    <m:brkBinSub m:val="--"/>
    <m:smallFrac m:val="0"/>
    <m:dispDef/>
    <m:lMargin m:val="0"/>
    <m:rMargin m:val="0"/>
    <m:defJc m:val="centerGroup"/>
    <m:wrapIndent m:val="1440"/>
    <m:intLim m:val="subSup"/>
    <m:naryLim m:val="undOvr"/>
  </m:mathPr>
  <w:themeFontLang w:val="pt-BR"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B2A99DB"/>
  <w15:chartTrackingRefBased/>
  <w15:docId w15:val="{875960D9-4202-4A5E-BA1C-132D765767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pt-BR" w:eastAsia="pt-BR" w:bidi="ar-SA"/>
      </w:rPr>
    </w:rPrDefault>
    <w:pPrDefault/>
  </w:docDefaults>
  <w:latentStyles w:defLockedState="0" w:defUIPriority="99" w:defSemiHidden="0" w:defUnhideWhenUsed="0" w:defQFormat="0" w:count="376">
    <w:lsdException w:name="Normal" w:uiPriority="0"/>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0" w:unhideWhenUsed="1"/>
    <w:lsdException w:name="toc 7" w:semiHidden="1" w:uiPriority="0" w:unhideWhenUsed="1"/>
    <w:lsdException w:name="toc 8" w:semiHidden="1" w:uiPriority="0"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iPriority="0"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0"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iPriority="0"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8A4A26"/>
    <w:pPr>
      <w:keepNext/>
      <w:keepLines/>
    </w:pPr>
    <w:rPr>
      <w:sz w:val="24"/>
      <w:szCs w:val="24"/>
    </w:rPr>
  </w:style>
  <w:style w:type="paragraph" w:styleId="Ttulo1">
    <w:name w:val="heading 1"/>
    <w:aliases w:val="TF-TÍTULO 1"/>
    <w:basedOn w:val="Normal"/>
    <w:next w:val="TF-TEXTO"/>
    <w:autoRedefine/>
    <w:qFormat/>
    <w:rsid w:val="008A42D0"/>
    <w:pPr>
      <w:keepLines w:val="0"/>
      <w:numPr>
        <w:numId w:val="18"/>
      </w:numPr>
      <w:tabs>
        <w:tab w:val="left" w:pos="720"/>
      </w:tabs>
      <w:spacing w:before="240"/>
      <w:jc w:val="both"/>
      <w:outlineLvl w:val="0"/>
    </w:pPr>
    <w:rPr>
      <w:sz w:val="20"/>
      <w:szCs w:val="20"/>
    </w:rPr>
  </w:style>
  <w:style w:type="paragraph" w:styleId="Ttulo2">
    <w:name w:val="heading 2"/>
    <w:aliases w:val="TF-TÍTULO 2"/>
    <w:next w:val="TF-TEXTO"/>
    <w:autoRedefine/>
    <w:qFormat/>
    <w:rsid w:val="00725B37"/>
    <w:pPr>
      <w:keepNext/>
      <w:keepLines/>
      <w:spacing w:before="120"/>
      <w:jc w:val="both"/>
      <w:outlineLvl w:val="1"/>
    </w:pPr>
    <w:rPr>
      <w:caps/>
      <w:color w:val="000000"/>
    </w:rPr>
  </w:style>
  <w:style w:type="paragraph" w:styleId="Ttulo3">
    <w:name w:val="heading 3"/>
    <w:aliases w:val="TF-TÍTULO 3"/>
    <w:next w:val="TF-TEXTO"/>
    <w:autoRedefine/>
    <w:qFormat/>
    <w:rsid w:val="00464D41"/>
    <w:pPr>
      <w:keepNext/>
      <w:keepLines/>
      <w:numPr>
        <w:ilvl w:val="2"/>
        <w:numId w:val="18"/>
      </w:numPr>
      <w:spacing w:before="240"/>
      <w:jc w:val="both"/>
      <w:outlineLvl w:val="2"/>
    </w:pPr>
    <w:rPr>
      <w:color w:val="000000"/>
    </w:rPr>
  </w:style>
  <w:style w:type="paragraph" w:styleId="Ttulo4">
    <w:name w:val="heading 4"/>
    <w:aliases w:val="TF-TÍTULO 4"/>
    <w:next w:val="TF-TEXTO"/>
    <w:autoRedefine/>
    <w:qFormat/>
    <w:rsid w:val="00B05B40"/>
    <w:pPr>
      <w:keepNext/>
      <w:keepLines/>
      <w:numPr>
        <w:ilvl w:val="3"/>
        <w:numId w:val="1"/>
      </w:numPr>
      <w:spacing w:before="240"/>
      <w:ind w:left="992" w:hanging="992"/>
      <w:jc w:val="both"/>
      <w:outlineLvl w:val="3"/>
    </w:pPr>
    <w:rPr>
      <w:color w:val="000000"/>
    </w:rPr>
  </w:style>
  <w:style w:type="paragraph" w:styleId="Ttulo5">
    <w:name w:val="heading 5"/>
    <w:aliases w:val="TF-TÍTULO 5"/>
    <w:next w:val="TF-TEXTO"/>
    <w:autoRedefine/>
    <w:qFormat/>
    <w:rsid w:val="00B05B40"/>
    <w:pPr>
      <w:keepNext/>
      <w:keepLines/>
      <w:numPr>
        <w:ilvl w:val="4"/>
        <w:numId w:val="1"/>
      </w:numPr>
      <w:spacing w:before="240"/>
      <w:ind w:left="1134" w:hanging="1134"/>
      <w:jc w:val="both"/>
      <w:outlineLvl w:val="4"/>
    </w:pPr>
    <w:rPr>
      <w:color w:val="000000"/>
    </w:rPr>
  </w:style>
  <w:style w:type="paragraph" w:styleId="Ttulo6">
    <w:name w:val="heading 6"/>
    <w:next w:val="TF-TEXTO"/>
    <w:autoRedefine/>
    <w:qFormat/>
    <w:pPr>
      <w:keepNext/>
      <w:numPr>
        <w:ilvl w:val="5"/>
        <w:numId w:val="1"/>
      </w:numPr>
      <w:spacing w:before="360" w:after="240"/>
      <w:ind w:left="1276" w:hanging="1276"/>
      <w:jc w:val="both"/>
      <w:outlineLvl w:val="5"/>
    </w:pPr>
    <w:rPr>
      <w:noProof/>
      <w:color w:val="000000"/>
      <w:sz w:val="24"/>
    </w:rPr>
  </w:style>
  <w:style w:type="paragraph" w:styleId="Ttulo7">
    <w:name w:val="heading 7"/>
    <w:next w:val="TF-TEXTO"/>
    <w:autoRedefine/>
    <w:qFormat/>
    <w:pPr>
      <w:keepNext/>
      <w:numPr>
        <w:ilvl w:val="6"/>
        <w:numId w:val="1"/>
      </w:numPr>
      <w:spacing w:before="360" w:after="240"/>
      <w:ind w:left="1559" w:hanging="1559"/>
      <w:jc w:val="both"/>
      <w:outlineLvl w:val="6"/>
    </w:pPr>
    <w:rPr>
      <w:rFonts w:ascii="Times" w:hAnsi="Times"/>
      <w:sz w:val="24"/>
    </w:rPr>
  </w:style>
  <w:style w:type="paragraph" w:styleId="Ttulo8">
    <w:name w:val="heading 8"/>
    <w:next w:val="TF-TEXTO"/>
    <w:autoRedefine/>
    <w:qFormat/>
    <w:pPr>
      <w:keepNext/>
      <w:numPr>
        <w:ilvl w:val="7"/>
        <w:numId w:val="1"/>
      </w:numPr>
      <w:spacing w:before="360" w:after="240"/>
      <w:ind w:left="1843" w:hanging="1843"/>
      <w:jc w:val="both"/>
      <w:outlineLvl w:val="7"/>
    </w:pPr>
    <w:rPr>
      <w:rFonts w:ascii="Times" w:hAnsi="Times"/>
      <w:color w:val="000000"/>
      <w:sz w:val="24"/>
    </w:rPr>
  </w:style>
  <w:style w:type="paragraph" w:styleId="Ttulo9">
    <w:name w:val="heading 9"/>
    <w:next w:val="TF-TEXTO"/>
    <w:qFormat/>
    <w:pPr>
      <w:keepNext/>
      <w:numPr>
        <w:ilvl w:val="8"/>
        <w:numId w:val="1"/>
      </w:numPr>
      <w:spacing w:before="360" w:after="360"/>
      <w:ind w:left="1985" w:hanging="1985"/>
      <w:jc w:val="both"/>
      <w:outlineLvl w:val="8"/>
    </w:pPr>
    <w:rPr>
      <w:b/>
      <w:color w:val="000000"/>
      <w:sz w:val="24"/>
    </w:rPr>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TF-TEXTO">
    <w:name w:val="TF-TEXTO"/>
    <w:qFormat/>
    <w:rsid w:val="00B05B40"/>
    <w:pPr>
      <w:spacing w:before="120"/>
      <w:ind w:firstLine="680"/>
      <w:jc w:val="both"/>
    </w:pPr>
  </w:style>
  <w:style w:type="paragraph" w:styleId="ndicedeilustraes">
    <w:name w:val="table of figures"/>
    <w:basedOn w:val="Normal"/>
    <w:next w:val="Normal"/>
    <w:uiPriority w:val="99"/>
    <w:rsid w:val="006426D5"/>
    <w:pPr>
      <w:keepNext w:val="0"/>
      <w:keepLines w:val="0"/>
      <w:spacing w:line="360" w:lineRule="auto"/>
      <w:ind w:left="1134" w:hanging="1134"/>
    </w:pPr>
  </w:style>
  <w:style w:type="paragraph" w:customStyle="1" w:styleId="TF-TTULOTCC">
    <w:name w:val="TF-TÍTULO TCC"/>
    <w:next w:val="Normal"/>
    <w:qFormat/>
    <w:rsid w:val="00BB3651"/>
    <w:pPr>
      <w:jc w:val="center"/>
    </w:pPr>
    <w:rPr>
      <w:b/>
      <w:caps/>
      <w:sz w:val="32"/>
    </w:rPr>
  </w:style>
  <w:style w:type="paragraph" w:styleId="Ttulo">
    <w:name w:val="Title"/>
    <w:basedOn w:val="Normal"/>
    <w:qFormat/>
    <w:pPr>
      <w:spacing w:before="240" w:after="60"/>
      <w:jc w:val="center"/>
      <w:outlineLvl w:val="0"/>
    </w:pPr>
    <w:rPr>
      <w:rFonts w:ascii="Arial" w:hAnsi="Arial" w:cs="Arial"/>
      <w:b/>
      <w:bCs/>
      <w:kern w:val="28"/>
      <w:sz w:val="32"/>
      <w:szCs w:val="32"/>
    </w:rPr>
  </w:style>
  <w:style w:type="paragraph" w:customStyle="1" w:styleId="TF-REFERNCIASTTULO">
    <w:name w:val="TF-REFERÊNCIAS TÍTULO"/>
    <w:basedOn w:val="Normal"/>
    <w:next w:val="TF-REFERNCIASITEM"/>
    <w:rsid w:val="008A4A26"/>
    <w:pPr>
      <w:keepLines w:val="0"/>
      <w:spacing w:before="240"/>
    </w:pPr>
    <w:rPr>
      <w:b/>
      <w:caps/>
      <w:sz w:val="20"/>
      <w:szCs w:val="20"/>
    </w:rPr>
  </w:style>
  <w:style w:type="paragraph" w:customStyle="1" w:styleId="TF-REFERNCIASITEM">
    <w:name w:val="TF-REFERÊNCIAS ITEM"/>
    <w:rsid w:val="005E1019"/>
    <w:pPr>
      <w:keepLines/>
      <w:spacing w:before="120"/>
    </w:pPr>
  </w:style>
  <w:style w:type="paragraph" w:customStyle="1" w:styleId="TF-SUBALNEAnvel1">
    <w:name w:val="TF-SUBALÍNEA nível 1"/>
    <w:basedOn w:val="TF-ALNEA"/>
    <w:rsid w:val="00B05B40"/>
    <w:pPr>
      <w:numPr>
        <w:ilvl w:val="1"/>
      </w:numPr>
      <w:spacing w:before="0"/>
    </w:pPr>
    <w:rPr>
      <w:rFonts w:ascii="Times" w:hAnsi="Times"/>
    </w:rPr>
  </w:style>
  <w:style w:type="paragraph" w:customStyle="1" w:styleId="TF-ALNEA">
    <w:name w:val="TF-ALÍNEA"/>
    <w:qFormat/>
    <w:rsid w:val="00B05B40"/>
    <w:pPr>
      <w:widowControl w:val="0"/>
      <w:numPr>
        <w:numId w:val="2"/>
      </w:numPr>
      <w:spacing w:before="120"/>
      <w:contextualSpacing/>
      <w:jc w:val="both"/>
    </w:pPr>
  </w:style>
  <w:style w:type="paragraph" w:customStyle="1" w:styleId="TF-SUBALNEAnvel2">
    <w:name w:val="TF-SUBALÍNEA nível 2"/>
    <w:basedOn w:val="TF-SUBALNEAnvel1"/>
    <w:pPr>
      <w:numPr>
        <w:ilvl w:val="2"/>
      </w:numPr>
    </w:pPr>
  </w:style>
  <w:style w:type="paragraph" w:styleId="Cabealho">
    <w:name w:val="header"/>
    <w:basedOn w:val="Normal"/>
    <w:link w:val="CabealhoChar"/>
    <w:uiPriority w:val="99"/>
    <w:pPr>
      <w:tabs>
        <w:tab w:val="center" w:pos="4320"/>
        <w:tab w:val="right" w:pos="8640"/>
      </w:tabs>
    </w:pPr>
  </w:style>
  <w:style w:type="paragraph" w:styleId="Rodap">
    <w:name w:val="footer"/>
    <w:basedOn w:val="Normal"/>
    <w:link w:val="RodapChar"/>
    <w:uiPriority w:val="99"/>
    <w:pPr>
      <w:tabs>
        <w:tab w:val="center" w:pos="4320"/>
        <w:tab w:val="right" w:pos="8640"/>
      </w:tabs>
    </w:pPr>
  </w:style>
  <w:style w:type="character" w:styleId="Nmerodepgina">
    <w:name w:val="page number"/>
    <w:basedOn w:val="Fontepargpadro"/>
    <w:semiHidden/>
  </w:style>
  <w:style w:type="paragraph" w:styleId="Sumrio2">
    <w:name w:val="toc 2"/>
    <w:basedOn w:val="Sumrio1"/>
    <w:autoRedefine/>
    <w:uiPriority w:val="39"/>
    <w:pPr>
      <w:tabs>
        <w:tab w:val="left" w:pos="426"/>
      </w:tabs>
      <w:ind w:left="425" w:hanging="425"/>
    </w:pPr>
    <w:rPr>
      <w:b w:val="0"/>
    </w:rPr>
  </w:style>
  <w:style w:type="paragraph" w:styleId="Sumrio1">
    <w:name w:val="toc 1"/>
    <w:autoRedefine/>
    <w:uiPriority w:val="39"/>
    <w:pPr>
      <w:tabs>
        <w:tab w:val="left" w:pos="284"/>
        <w:tab w:val="right" w:leader="dot" w:pos="9062"/>
      </w:tabs>
      <w:spacing w:line="360" w:lineRule="auto"/>
      <w:ind w:left="284" w:hanging="284"/>
      <w:jc w:val="both"/>
    </w:pPr>
    <w:rPr>
      <w:b/>
      <w:caps/>
      <w:noProof/>
      <w:color w:val="000000"/>
      <w:sz w:val="24"/>
    </w:rPr>
  </w:style>
  <w:style w:type="paragraph" w:styleId="Sumrio3">
    <w:name w:val="toc 3"/>
    <w:autoRedefine/>
    <w:uiPriority w:val="39"/>
    <w:pPr>
      <w:tabs>
        <w:tab w:val="left" w:pos="567"/>
        <w:tab w:val="right" w:leader="dot" w:pos="9062"/>
      </w:tabs>
      <w:spacing w:line="360" w:lineRule="auto"/>
      <w:ind w:left="567" w:hanging="567"/>
      <w:jc w:val="both"/>
    </w:pPr>
    <w:rPr>
      <w:noProof/>
      <w:color w:val="000000"/>
      <w:sz w:val="24"/>
    </w:rPr>
  </w:style>
  <w:style w:type="paragraph" w:styleId="Sumrio4">
    <w:name w:val="toc 4"/>
    <w:basedOn w:val="Sumrio3"/>
    <w:next w:val="Sumrio3"/>
    <w:autoRedefine/>
    <w:uiPriority w:val="39"/>
    <w:pPr>
      <w:tabs>
        <w:tab w:val="left" w:pos="709"/>
      </w:tabs>
      <w:ind w:left="709" w:hanging="709"/>
    </w:pPr>
  </w:style>
  <w:style w:type="paragraph" w:styleId="Sumrio5">
    <w:name w:val="toc 5"/>
    <w:basedOn w:val="Sumrio4"/>
    <w:autoRedefine/>
    <w:uiPriority w:val="39"/>
    <w:pPr>
      <w:tabs>
        <w:tab w:val="left" w:pos="993"/>
      </w:tabs>
      <w:ind w:left="992" w:hanging="992"/>
    </w:pPr>
  </w:style>
  <w:style w:type="paragraph" w:styleId="Sumrio6">
    <w:name w:val="toc 6"/>
    <w:basedOn w:val="Sumrio5"/>
    <w:autoRedefine/>
    <w:semiHidden/>
    <w:pPr>
      <w:tabs>
        <w:tab w:val="left" w:pos="1134"/>
      </w:tabs>
      <w:ind w:left="1134" w:hanging="1134"/>
    </w:pPr>
  </w:style>
  <w:style w:type="paragraph" w:styleId="Sumrio7">
    <w:name w:val="toc 7"/>
    <w:basedOn w:val="Sumrio6"/>
    <w:autoRedefine/>
    <w:semiHidden/>
    <w:pPr>
      <w:tabs>
        <w:tab w:val="left" w:pos="1276"/>
      </w:tabs>
      <w:ind w:left="1276" w:hanging="1276"/>
    </w:pPr>
  </w:style>
  <w:style w:type="paragraph" w:styleId="Sumrio8">
    <w:name w:val="toc 8"/>
    <w:basedOn w:val="Sumrio7"/>
    <w:autoRedefine/>
    <w:semiHidden/>
    <w:pPr>
      <w:tabs>
        <w:tab w:val="left" w:pos="1418"/>
      </w:tabs>
      <w:ind w:left="1418" w:hanging="1418"/>
    </w:pPr>
  </w:style>
  <w:style w:type="paragraph" w:styleId="Sumrio9">
    <w:name w:val="toc 9"/>
    <w:basedOn w:val="Sumrio8"/>
    <w:autoRedefine/>
    <w:uiPriority w:val="39"/>
    <w:pPr>
      <w:tabs>
        <w:tab w:val="left" w:pos="1701"/>
      </w:tabs>
      <w:ind w:left="0" w:firstLine="0"/>
    </w:pPr>
    <w:rPr>
      <w:b/>
    </w:rPr>
  </w:style>
  <w:style w:type="paragraph" w:styleId="Lista5">
    <w:name w:val="List 5"/>
    <w:basedOn w:val="Normal"/>
    <w:semiHidden/>
    <w:pPr>
      <w:ind w:left="1415" w:hanging="283"/>
    </w:pPr>
  </w:style>
  <w:style w:type="character" w:styleId="Hyperlink">
    <w:name w:val="Hyperlink"/>
    <w:uiPriority w:val="99"/>
    <w:rsid w:val="006426D5"/>
    <w:rPr>
      <w:noProof/>
      <w:color w:val="0000FF"/>
      <w:u w:val="single"/>
    </w:rPr>
  </w:style>
  <w:style w:type="paragraph" w:customStyle="1" w:styleId="TF-TTULOAPNDICE">
    <w:name w:val="TF-TÍTULO APÊNDICE"/>
    <w:next w:val="TF-TEXTO"/>
    <w:rsid w:val="004F3135"/>
    <w:pPr>
      <w:keepNext/>
      <w:pageBreakBefore/>
      <w:spacing w:before="240"/>
      <w:jc w:val="both"/>
    </w:pPr>
    <w:rPr>
      <w:b/>
      <w:caps/>
    </w:rPr>
  </w:style>
  <w:style w:type="paragraph" w:customStyle="1" w:styleId="TF-TTULOANEXO">
    <w:name w:val="TF-TÍTULO ANEXO"/>
    <w:next w:val="TF-TEXTO"/>
    <w:rsid w:val="004F3135"/>
    <w:pPr>
      <w:keepNext/>
      <w:pageBreakBefore/>
      <w:spacing w:before="240"/>
      <w:jc w:val="both"/>
    </w:pPr>
    <w:rPr>
      <w:b/>
    </w:rPr>
  </w:style>
  <w:style w:type="paragraph" w:customStyle="1" w:styleId="TF-FONTE">
    <w:name w:val="TF-FONTE"/>
    <w:next w:val="Normal"/>
    <w:qFormat/>
    <w:rsid w:val="00CC7608"/>
    <w:pPr>
      <w:jc w:val="center"/>
    </w:pPr>
    <w:rPr>
      <w:sz w:val="18"/>
    </w:rPr>
  </w:style>
  <w:style w:type="paragraph" w:customStyle="1" w:styleId="TF-LEGENDA">
    <w:name w:val="TF-LEGENDA"/>
    <w:basedOn w:val="Normal"/>
    <w:next w:val="Normal"/>
    <w:qFormat/>
    <w:rsid w:val="00CD2573"/>
    <w:pPr>
      <w:spacing w:before="60" w:after="20"/>
      <w:jc w:val="center"/>
      <w:outlineLvl w:val="0"/>
    </w:pPr>
    <w:rPr>
      <w:sz w:val="20"/>
      <w:szCs w:val="20"/>
    </w:rPr>
  </w:style>
  <w:style w:type="paragraph" w:customStyle="1" w:styleId="TF-CITAO">
    <w:name w:val="TF-CITAÇÃO"/>
    <w:next w:val="TF-TEXTO"/>
    <w:qFormat/>
    <w:rsid w:val="008A4A26"/>
    <w:pPr>
      <w:widowControl w:val="0"/>
      <w:spacing w:before="120" w:after="120"/>
      <w:ind w:left="2268"/>
      <w:jc w:val="both"/>
    </w:pPr>
    <w:rPr>
      <w:sz w:val="18"/>
    </w:rPr>
  </w:style>
  <w:style w:type="paragraph" w:customStyle="1" w:styleId="xl24">
    <w:name w:val="xl24"/>
    <w:basedOn w:val="Normal"/>
    <w:pPr>
      <w:pBdr>
        <w:left w:val="single" w:sz="4" w:space="0" w:color="auto"/>
        <w:bottom w:val="single" w:sz="4" w:space="0" w:color="auto"/>
        <w:right w:val="single" w:sz="4" w:space="0" w:color="auto"/>
      </w:pBdr>
      <w:spacing w:before="100" w:beforeAutospacing="1" w:after="100" w:afterAutospacing="1"/>
      <w:jc w:val="center"/>
      <w:textAlignment w:val="top"/>
    </w:pPr>
  </w:style>
  <w:style w:type="character" w:styleId="VarivelHTML">
    <w:name w:val="HTML Variable"/>
    <w:semiHidden/>
    <w:rPr>
      <w:i/>
      <w:iCs/>
    </w:rPr>
  </w:style>
  <w:style w:type="paragraph" w:customStyle="1" w:styleId="Analticoilustraes-tabelas">
    <w:name w:val="Analítico ilustrações-tabelas"/>
    <w:basedOn w:val="Sumrio1"/>
    <w:pPr>
      <w:ind w:left="1247" w:hanging="1247"/>
    </w:pPr>
    <w:rPr>
      <w:caps w:val="0"/>
    </w:rPr>
  </w:style>
  <w:style w:type="paragraph" w:customStyle="1" w:styleId="TF-TEXTO-QUADRO">
    <w:name w:val="TF-TEXTO-QUADRO"/>
    <w:qFormat/>
    <w:rsid w:val="006C4279"/>
    <w:pPr>
      <w:keepLines/>
    </w:pPr>
  </w:style>
  <w:style w:type="paragraph" w:customStyle="1" w:styleId="TF-CDIGO-FONTE">
    <w:name w:val="TF-CÓDIGO-FONTE"/>
    <w:qFormat/>
    <w:rsid w:val="008A4A26"/>
    <w:pPr>
      <w:keepNext/>
      <w:keepLines/>
    </w:pPr>
    <w:rPr>
      <w:rFonts w:ascii="Courier" w:hAnsi="Courier"/>
      <w:sz w:val="18"/>
      <w:lang w:val="en-US"/>
    </w:rPr>
  </w:style>
  <w:style w:type="paragraph" w:customStyle="1" w:styleId="TF-TEXTO-QUADRO-Centralizado">
    <w:name w:val="TF-TEXTO-QUADRO-Centralizado"/>
    <w:basedOn w:val="Normal"/>
    <w:rsid w:val="00B05B40"/>
    <w:pPr>
      <w:jc w:val="center"/>
    </w:pPr>
    <w:rPr>
      <w:sz w:val="20"/>
      <w:szCs w:val="20"/>
    </w:rPr>
  </w:style>
  <w:style w:type="paragraph" w:styleId="Textodebalo">
    <w:name w:val="Balloon Text"/>
    <w:basedOn w:val="Normal"/>
    <w:link w:val="TextodebaloChar"/>
    <w:uiPriority w:val="99"/>
    <w:semiHidden/>
    <w:unhideWhenUsed/>
    <w:rsid w:val="00984240"/>
    <w:rPr>
      <w:rFonts w:ascii="Tahoma" w:hAnsi="Tahoma" w:cs="Tahoma"/>
      <w:sz w:val="16"/>
      <w:szCs w:val="16"/>
    </w:rPr>
  </w:style>
  <w:style w:type="character" w:customStyle="1" w:styleId="TextodebaloChar">
    <w:name w:val="Texto de balão Char"/>
    <w:link w:val="Textodebalo"/>
    <w:uiPriority w:val="99"/>
    <w:semiHidden/>
    <w:rsid w:val="00984240"/>
    <w:rPr>
      <w:rFonts w:ascii="Tahoma" w:hAnsi="Tahoma" w:cs="Tahoma"/>
      <w:sz w:val="16"/>
      <w:szCs w:val="16"/>
    </w:rPr>
  </w:style>
  <w:style w:type="paragraph" w:customStyle="1" w:styleId="TF-TEXTO-QUADRO-Direita">
    <w:name w:val="TF-TEXTO-QUADRO-Direita"/>
    <w:basedOn w:val="Normal"/>
    <w:rsid w:val="00B05B40"/>
    <w:pPr>
      <w:jc w:val="right"/>
    </w:pPr>
    <w:rPr>
      <w:sz w:val="20"/>
      <w:szCs w:val="20"/>
    </w:rPr>
  </w:style>
  <w:style w:type="table" w:styleId="Tabelacomgrade">
    <w:name w:val="Table Grid"/>
    <w:basedOn w:val="Tabelanormal"/>
    <w:uiPriority w:val="59"/>
    <w:rsid w:val="00F259B0"/>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TF-FIGURA">
    <w:name w:val="TF-FIGURA"/>
    <w:basedOn w:val="TF-TEXTO"/>
    <w:qFormat/>
    <w:rsid w:val="009D4241"/>
    <w:pPr>
      <w:keepNext/>
      <w:spacing w:before="20" w:after="20"/>
      <w:ind w:firstLine="0"/>
      <w:jc w:val="center"/>
    </w:pPr>
  </w:style>
  <w:style w:type="character" w:customStyle="1" w:styleId="TF-COURIER9">
    <w:name w:val="TF-COURIER 9"/>
    <w:qFormat/>
    <w:rsid w:val="008A4A26"/>
    <w:rPr>
      <w:rFonts w:ascii="Courier New" w:hAnsi="Courier New"/>
      <w:sz w:val="18"/>
    </w:rPr>
  </w:style>
  <w:style w:type="paragraph" w:styleId="Legenda">
    <w:name w:val="caption"/>
    <w:basedOn w:val="Normal"/>
    <w:next w:val="Normal"/>
    <w:uiPriority w:val="35"/>
    <w:rsid w:val="00665140"/>
    <w:rPr>
      <w:b/>
      <w:bCs/>
      <w:sz w:val="20"/>
      <w:szCs w:val="20"/>
    </w:rPr>
  </w:style>
  <w:style w:type="paragraph" w:customStyle="1" w:styleId="TF-AUTORES">
    <w:name w:val="TF-AUTORES"/>
    <w:basedOn w:val="Normal"/>
    <w:rsid w:val="00EC5071"/>
    <w:pPr>
      <w:keepNext w:val="0"/>
      <w:keepLines w:val="0"/>
      <w:tabs>
        <w:tab w:val="left" w:pos="720"/>
      </w:tabs>
      <w:spacing w:before="120" w:after="120"/>
      <w:jc w:val="center"/>
    </w:pPr>
    <w:rPr>
      <w:rFonts w:ascii="Times" w:hAnsi="Times"/>
      <w:b/>
      <w:lang w:val="en-US"/>
    </w:rPr>
  </w:style>
  <w:style w:type="paragraph" w:customStyle="1" w:styleId="TF-RESUMO">
    <w:name w:val="TF-RESUMO"/>
    <w:basedOn w:val="Normal"/>
    <w:rsid w:val="005E4D96"/>
    <w:pPr>
      <w:keepNext w:val="0"/>
      <w:keepLines w:val="0"/>
      <w:tabs>
        <w:tab w:val="left" w:pos="720"/>
      </w:tabs>
      <w:spacing w:before="120"/>
      <w:ind w:left="454" w:right="454"/>
      <w:jc w:val="both"/>
    </w:pPr>
    <w:rPr>
      <w:i/>
      <w:sz w:val="20"/>
    </w:rPr>
  </w:style>
  <w:style w:type="paragraph" w:customStyle="1" w:styleId="TF-PALAVRASCHAVE">
    <w:name w:val="TF-PALAVRAS CHAVE"/>
    <w:basedOn w:val="Normal"/>
    <w:rsid w:val="00D804E0"/>
    <w:pPr>
      <w:keepNext w:val="0"/>
      <w:keepLines w:val="0"/>
      <w:tabs>
        <w:tab w:val="left" w:pos="720"/>
      </w:tabs>
      <w:spacing w:before="120"/>
      <w:ind w:left="454" w:right="454"/>
      <w:jc w:val="both"/>
    </w:pPr>
    <w:rPr>
      <w:i/>
      <w:sz w:val="20"/>
    </w:rPr>
  </w:style>
  <w:style w:type="paragraph" w:customStyle="1" w:styleId="TF-INSTITUICAO">
    <w:name w:val="TF-INSTITUICAO"/>
    <w:basedOn w:val="Normal"/>
    <w:rsid w:val="00EC5071"/>
    <w:pPr>
      <w:jc w:val="center"/>
    </w:pPr>
    <w:rPr>
      <w:sz w:val="20"/>
    </w:rPr>
  </w:style>
  <w:style w:type="paragraph" w:customStyle="1" w:styleId="TF-EMAIL">
    <w:name w:val="TF-EMAIL"/>
    <w:basedOn w:val="Normal"/>
    <w:rsid w:val="004F628A"/>
    <w:pPr>
      <w:spacing w:before="120"/>
      <w:jc w:val="center"/>
    </w:pPr>
    <w:rPr>
      <w:rFonts w:ascii="Courier New" w:hAnsi="Courier New"/>
      <w:sz w:val="18"/>
    </w:rPr>
  </w:style>
  <w:style w:type="character" w:customStyle="1" w:styleId="CabealhoChar">
    <w:name w:val="Cabeçalho Char"/>
    <w:link w:val="Cabealho"/>
    <w:uiPriority w:val="99"/>
    <w:rsid w:val="00EC5071"/>
    <w:rPr>
      <w:sz w:val="24"/>
      <w:szCs w:val="24"/>
    </w:rPr>
  </w:style>
  <w:style w:type="character" w:customStyle="1" w:styleId="RodapChar">
    <w:name w:val="Rodapé Char"/>
    <w:link w:val="Rodap"/>
    <w:uiPriority w:val="99"/>
    <w:rsid w:val="004F628A"/>
    <w:rPr>
      <w:sz w:val="24"/>
      <w:szCs w:val="24"/>
    </w:rPr>
  </w:style>
  <w:style w:type="paragraph" w:customStyle="1" w:styleId="TF-TTULO">
    <w:name w:val="TF-TÍTULO"/>
    <w:next w:val="Normal"/>
    <w:rsid w:val="009A6121"/>
    <w:pPr>
      <w:spacing w:after="120"/>
      <w:jc w:val="center"/>
    </w:pPr>
    <w:rPr>
      <w:b/>
      <w:caps/>
      <w:sz w:val="24"/>
    </w:rPr>
  </w:style>
  <w:style w:type="paragraph" w:styleId="NormalWeb">
    <w:name w:val="Normal (Web)"/>
    <w:basedOn w:val="Normal"/>
    <w:uiPriority w:val="99"/>
    <w:semiHidden/>
    <w:unhideWhenUsed/>
    <w:rsid w:val="009A6121"/>
    <w:pPr>
      <w:keepNext w:val="0"/>
      <w:keepLines w:val="0"/>
      <w:spacing w:before="100" w:beforeAutospacing="1" w:after="100" w:afterAutospacing="1"/>
    </w:pPr>
  </w:style>
  <w:style w:type="paragraph" w:customStyle="1" w:styleId="TF-refernciasITEM0">
    <w:name w:val="TF-referências ITEM"/>
    <w:rsid w:val="00464D41"/>
    <w:pPr>
      <w:keepLines/>
      <w:spacing w:after="120"/>
    </w:pPr>
  </w:style>
  <w:style w:type="character" w:styleId="Forte">
    <w:name w:val="Strong"/>
    <w:basedOn w:val="Fontepargpadro"/>
    <w:uiPriority w:val="22"/>
    <w:qFormat/>
    <w:rsid w:val="00464D41"/>
    <w:rPr>
      <w:b/>
      <w:bCs/>
    </w:rPr>
  </w:style>
  <w:style w:type="character" w:styleId="nfase">
    <w:name w:val="Emphasis"/>
    <w:basedOn w:val="Fontepargpadro"/>
    <w:uiPriority w:val="20"/>
    <w:qFormat/>
    <w:rsid w:val="00464D41"/>
    <w:rPr>
      <w:i/>
      <w:iCs/>
    </w:rPr>
  </w:style>
  <w:style w:type="character" w:styleId="MenoPendente">
    <w:name w:val="Unresolved Mention"/>
    <w:basedOn w:val="Fontepargpadro"/>
    <w:uiPriority w:val="99"/>
    <w:semiHidden/>
    <w:unhideWhenUsed/>
    <w:rsid w:val="00464D41"/>
    <w:rPr>
      <w:color w:val="605E5C"/>
      <w:shd w:val="clear" w:color="auto" w:fill="E1DFDD"/>
    </w:rPr>
  </w:style>
  <w:style w:type="character" w:styleId="Refdecomentrio">
    <w:name w:val="annotation reference"/>
    <w:basedOn w:val="Fontepargpadro"/>
    <w:uiPriority w:val="99"/>
    <w:semiHidden/>
    <w:unhideWhenUsed/>
    <w:rsid w:val="00775061"/>
    <w:rPr>
      <w:sz w:val="16"/>
      <w:szCs w:val="16"/>
    </w:rPr>
  </w:style>
  <w:style w:type="paragraph" w:styleId="Textodecomentrio">
    <w:name w:val="annotation text"/>
    <w:basedOn w:val="Normal"/>
    <w:link w:val="TextodecomentrioChar"/>
    <w:uiPriority w:val="99"/>
    <w:unhideWhenUsed/>
    <w:rsid w:val="00775061"/>
    <w:rPr>
      <w:sz w:val="20"/>
      <w:szCs w:val="20"/>
    </w:rPr>
  </w:style>
  <w:style w:type="character" w:customStyle="1" w:styleId="TextodecomentrioChar">
    <w:name w:val="Texto de comentário Char"/>
    <w:basedOn w:val="Fontepargpadro"/>
    <w:link w:val="Textodecomentrio"/>
    <w:uiPriority w:val="99"/>
    <w:rsid w:val="00775061"/>
  </w:style>
  <w:style w:type="paragraph" w:styleId="Assuntodocomentrio">
    <w:name w:val="annotation subject"/>
    <w:basedOn w:val="Textodecomentrio"/>
    <w:next w:val="Textodecomentrio"/>
    <w:link w:val="AssuntodocomentrioChar"/>
    <w:uiPriority w:val="99"/>
    <w:semiHidden/>
    <w:unhideWhenUsed/>
    <w:rsid w:val="00775061"/>
    <w:rPr>
      <w:b/>
      <w:bCs/>
    </w:rPr>
  </w:style>
  <w:style w:type="character" w:customStyle="1" w:styleId="AssuntodocomentrioChar">
    <w:name w:val="Assunto do comentário Char"/>
    <w:basedOn w:val="TextodecomentrioChar"/>
    <w:link w:val="Assuntodocomentrio"/>
    <w:uiPriority w:val="99"/>
    <w:semiHidden/>
    <w:rsid w:val="00775061"/>
    <w:rPr>
      <w:b/>
      <w:bCs/>
    </w:rPr>
  </w:style>
  <w:style w:type="paragraph" w:styleId="Reviso">
    <w:name w:val="Revision"/>
    <w:hidden/>
    <w:uiPriority w:val="99"/>
    <w:semiHidden/>
    <w:rsid w:val="00A0568E"/>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98700512">
      <w:bodyDiv w:val="1"/>
      <w:marLeft w:val="0"/>
      <w:marRight w:val="0"/>
      <w:marTop w:val="0"/>
      <w:marBottom w:val="0"/>
      <w:divBdr>
        <w:top w:val="none" w:sz="0" w:space="0" w:color="auto"/>
        <w:left w:val="none" w:sz="0" w:space="0" w:color="auto"/>
        <w:bottom w:val="none" w:sz="0" w:space="0" w:color="auto"/>
        <w:right w:val="none" w:sz="0" w:space="0" w:color="auto"/>
      </w:divBdr>
    </w:div>
    <w:div w:id="1112431298">
      <w:bodyDiv w:val="1"/>
      <w:marLeft w:val="0"/>
      <w:marRight w:val="0"/>
      <w:marTop w:val="0"/>
      <w:marBottom w:val="0"/>
      <w:divBdr>
        <w:top w:val="none" w:sz="0" w:space="0" w:color="auto"/>
        <w:left w:val="none" w:sz="0" w:space="0" w:color="auto"/>
        <w:bottom w:val="none" w:sz="0" w:space="0" w:color="auto"/>
        <w:right w:val="none" w:sz="0" w:space="0" w:color="auto"/>
      </w:divBdr>
    </w:div>
    <w:div w:id="1176576211">
      <w:bodyDiv w:val="1"/>
      <w:marLeft w:val="0"/>
      <w:marRight w:val="0"/>
      <w:marTop w:val="0"/>
      <w:marBottom w:val="0"/>
      <w:divBdr>
        <w:top w:val="none" w:sz="0" w:space="0" w:color="auto"/>
        <w:left w:val="none" w:sz="0" w:space="0" w:color="auto"/>
        <w:bottom w:val="none" w:sz="0" w:space="0" w:color="auto"/>
        <w:right w:val="none" w:sz="0" w:space="0" w:color="auto"/>
      </w:divBdr>
      <w:divsChild>
        <w:div w:id="1634363022">
          <w:marLeft w:val="0"/>
          <w:marRight w:val="0"/>
          <w:marTop w:val="0"/>
          <w:marBottom w:val="0"/>
          <w:divBdr>
            <w:top w:val="none" w:sz="0" w:space="0" w:color="auto"/>
            <w:left w:val="none" w:sz="0" w:space="0" w:color="auto"/>
            <w:bottom w:val="none" w:sz="0" w:space="0" w:color="auto"/>
            <w:right w:val="none" w:sz="0" w:space="0" w:color="auto"/>
          </w:divBdr>
          <w:divsChild>
            <w:div w:id="238634847">
              <w:marLeft w:val="0"/>
              <w:marRight w:val="0"/>
              <w:marTop w:val="0"/>
              <w:marBottom w:val="0"/>
              <w:divBdr>
                <w:top w:val="none" w:sz="0" w:space="0" w:color="auto"/>
                <w:left w:val="none" w:sz="0" w:space="0" w:color="auto"/>
                <w:bottom w:val="none" w:sz="0" w:space="0" w:color="auto"/>
                <w:right w:val="none" w:sz="0" w:space="0" w:color="auto"/>
              </w:divBdr>
            </w:div>
            <w:div w:id="514072417">
              <w:marLeft w:val="0"/>
              <w:marRight w:val="0"/>
              <w:marTop w:val="0"/>
              <w:marBottom w:val="0"/>
              <w:divBdr>
                <w:top w:val="none" w:sz="0" w:space="0" w:color="auto"/>
                <w:left w:val="none" w:sz="0" w:space="0" w:color="auto"/>
                <w:bottom w:val="none" w:sz="0" w:space="0" w:color="auto"/>
                <w:right w:val="none" w:sz="0" w:space="0" w:color="auto"/>
              </w:divBdr>
            </w:div>
            <w:div w:id="1751194682">
              <w:marLeft w:val="0"/>
              <w:marRight w:val="0"/>
              <w:marTop w:val="0"/>
              <w:marBottom w:val="0"/>
              <w:divBdr>
                <w:top w:val="none" w:sz="0" w:space="0" w:color="auto"/>
                <w:left w:val="none" w:sz="0" w:space="0" w:color="auto"/>
                <w:bottom w:val="none" w:sz="0" w:space="0" w:color="auto"/>
                <w:right w:val="none" w:sz="0" w:space="0" w:color="auto"/>
              </w:divBdr>
            </w:div>
            <w:div w:id="1792239780">
              <w:marLeft w:val="0"/>
              <w:marRight w:val="0"/>
              <w:marTop w:val="0"/>
              <w:marBottom w:val="0"/>
              <w:divBdr>
                <w:top w:val="none" w:sz="0" w:space="0" w:color="auto"/>
                <w:left w:val="none" w:sz="0" w:space="0" w:color="auto"/>
                <w:bottom w:val="none" w:sz="0" w:space="0" w:color="auto"/>
                <w:right w:val="none" w:sz="0" w:space="0" w:color="auto"/>
              </w:divBdr>
            </w:div>
            <w:div w:id="86772996">
              <w:marLeft w:val="0"/>
              <w:marRight w:val="0"/>
              <w:marTop w:val="0"/>
              <w:marBottom w:val="0"/>
              <w:divBdr>
                <w:top w:val="none" w:sz="0" w:space="0" w:color="auto"/>
                <w:left w:val="none" w:sz="0" w:space="0" w:color="auto"/>
                <w:bottom w:val="none" w:sz="0" w:space="0" w:color="auto"/>
                <w:right w:val="none" w:sz="0" w:space="0" w:color="auto"/>
              </w:divBdr>
            </w:div>
            <w:div w:id="1404838277">
              <w:marLeft w:val="0"/>
              <w:marRight w:val="0"/>
              <w:marTop w:val="0"/>
              <w:marBottom w:val="0"/>
              <w:divBdr>
                <w:top w:val="none" w:sz="0" w:space="0" w:color="auto"/>
                <w:left w:val="none" w:sz="0" w:space="0" w:color="auto"/>
                <w:bottom w:val="none" w:sz="0" w:space="0" w:color="auto"/>
                <w:right w:val="none" w:sz="0" w:space="0" w:color="auto"/>
              </w:divBdr>
            </w:div>
            <w:div w:id="1901402742">
              <w:marLeft w:val="0"/>
              <w:marRight w:val="0"/>
              <w:marTop w:val="0"/>
              <w:marBottom w:val="0"/>
              <w:divBdr>
                <w:top w:val="none" w:sz="0" w:space="0" w:color="auto"/>
                <w:left w:val="none" w:sz="0" w:space="0" w:color="auto"/>
                <w:bottom w:val="none" w:sz="0" w:space="0" w:color="auto"/>
                <w:right w:val="none" w:sz="0" w:space="0" w:color="auto"/>
              </w:divBdr>
            </w:div>
            <w:div w:id="1126973100">
              <w:marLeft w:val="0"/>
              <w:marRight w:val="0"/>
              <w:marTop w:val="0"/>
              <w:marBottom w:val="0"/>
              <w:divBdr>
                <w:top w:val="none" w:sz="0" w:space="0" w:color="auto"/>
                <w:left w:val="none" w:sz="0" w:space="0" w:color="auto"/>
                <w:bottom w:val="none" w:sz="0" w:space="0" w:color="auto"/>
                <w:right w:val="none" w:sz="0" w:space="0" w:color="auto"/>
              </w:divBdr>
            </w:div>
            <w:div w:id="1782916878">
              <w:marLeft w:val="0"/>
              <w:marRight w:val="0"/>
              <w:marTop w:val="0"/>
              <w:marBottom w:val="0"/>
              <w:divBdr>
                <w:top w:val="none" w:sz="0" w:space="0" w:color="auto"/>
                <w:left w:val="none" w:sz="0" w:space="0" w:color="auto"/>
                <w:bottom w:val="none" w:sz="0" w:space="0" w:color="auto"/>
                <w:right w:val="none" w:sz="0" w:space="0" w:color="auto"/>
              </w:divBdr>
            </w:div>
            <w:div w:id="1515265919">
              <w:marLeft w:val="0"/>
              <w:marRight w:val="0"/>
              <w:marTop w:val="0"/>
              <w:marBottom w:val="0"/>
              <w:divBdr>
                <w:top w:val="none" w:sz="0" w:space="0" w:color="auto"/>
                <w:left w:val="none" w:sz="0" w:space="0" w:color="auto"/>
                <w:bottom w:val="none" w:sz="0" w:space="0" w:color="auto"/>
                <w:right w:val="none" w:sz="0" w:space="0" w:color="auto"/>
              </w:divBdr>
            </w:div>
          </w:divsChild>
        </w:div>
        <w:div w:id="1832985091">
          <w:marLeft w:val="0"/>
          <w:marRight w:val="0"/>
          <w:marTop w:val="0"/>
          <w:marBottom w:val="0"/>
          <w:divBdr>
            <w:top w:val="none" w:sz="0" w:space="0" w:color="auto"/>
            <w:left w:val="none" w:sz="0" w:space="0" w:color="auto"/>
            <w:bottom w:val="none" w:sz="0" w:space="0" w:color="auto"/>
            <w:right w:val="none" w:sz="0" w:space="0" w:color="auto"/>
          </w:divBdr>
          <w:divsChild>
            <w:div w:id="1921674591">
              <w:marLeft w:val="0"/>
              <w:marRight w:val="0"/>
              <w:marTop w:val="0"/>
              <w:marBottom w:val="0"/>
              <w:divBdr>
                <w:top w:val="none" w:sz="0" w:space="0" w:color="auto"/>
                <w:left w:val="none" w:sz="0" w:space="0" w:color="auto"/>
                <w:bottom w:val="none" w:sz="0" w:space="0" w:color="auto"/>
                <w:right w:val="none" w:sz="0" w:space="0" w:color="auto"/>
              </w:divBdr>
            </w:div>
            <w:div w:id="21126751">
              <w:marLeft w:val="0"/>
              <w:marRight w:val="0"/>
              <w:marTop w:val="0"/>
              <w:marBottom w:val="0"/>
              <w:divBdr>
                <w:top w:val="none" w:sz="0" w:space="0" w:color="auto"/>
                <w:left w:val="none" w:sz="0" w:space="0" w:color="auto"/>
                <w:bottom w:val="none" w:sz="0" w:space="0" w:color="auto"/>
                <w:right w:val="none" w:sz="0" w:space="0" w:color="auto"/>
              </w:divBdr>
            </w:div>
            <w:div w:id="25839176">
              <w:marLeft w:val="0"/>
              <w:marRight w:val="0"/>
              <w:marTop w:val="0"/>
              <w:marBottom w:val="0"/>
              <w:divBdr>
                <w:top w:val="none" w:sz="0" w:space="0" w:color="auto"/>
                <w:left w:val="none" w:sz="0" w:space="0" w:color="auto"/>
                <w:bottom w:val="none" w:sz="0" w:space="0" w:color="auto"/>
                <w:right w:val="none" w:sz="0" w:space="0" w:color="auto"/>
              </w:divBdr>
            </w:div>
            <w:div w:id="1251353239">
              <w:marLeft w:val="0"/>
              <w:marRight w:val="0"/>
              <w:marTop w:val="0"/>
              <w:marBottom w:val="0"/>
              <w:divBdr>
                <w:top w:val="none" w:sz="0" w:space="0" w:color="auto"/>
                <w:left w:val="none" w:sz="0" w:space="0" w:color="auto"/>
                <w:bottom w:val="none" w:sz="0" w:space="0" w:color="auto"/>
                <w:right w:val="none" w:sz="0" w:space="0" w:color="auto"/>
              </w:divBdr>
            </w:div>
            <w:div w:id="201869857">
              <w:marLeft w:val="0"/>
              <w:marRight w:val="0"/>
              <w:marTop w:val="0"/>
              <w:marBottom w:val="0"/>
              <w:divBdr>
                <w:top w:val="none" w:sz="0" w:space="0" w:color="auto"/>
                <w:left w:val="none" w:sz="0" w:space="0" w:color="auto"/>
                <w:bottom w:val="none" w:sz="0" w:space="0" w:color="auto"/>
                <w:right w:val="none" w:sz="0" w:space="0" w:color="auto"/>
              </w:divBdr>
            </w:div>
            <w:div w:id="2092314211">
              <w:marLeft w:val="0"/>
              <w:marRight w:val="0"/>
              <w:marTop w:val="0"/>
              <w:marBottom w:val="0"/>
              <w:divBdr>
                <w:top w:val="none" w:sz="0" w:space="0" w:color="auto"/>
                <w:left w:val="none" w:sz="0" w:space="0" w:color="auto"/>
                <w:bottom w:val="none" w:sz="0" w:space="0" w:color="auto"/>
                <w:right w:val="none" w:sz="0" w:space="0" w:color="auto"/>
              </w:divBdr>
            </w:div>
            <w:div w:id="860508080">
              <w:marLeft w:val="0"/>
              <w:marRight w:val="0"/>
              <w:marTop w:val="0"/>
              <w:marBottom w:val="0"/>
              <w:divBdr>
                <w:top w:val="none" w:sz="0" w:space="0" w:color="auto"/>
                <w:left w:val="none" w:sz="0" w:space="0" w:color="auto"/>
                <w:bottom w:val="none" w:sz="0" w:space="0" w:color="auto"/>
                <w:right w:val="none" w:sz="0" w:space="0" w:color="auto"/>
              </w:divBdr>
            </w:div>
            <w:div w:id="618299313">
              <w:marLeft w:val="0"/>
              <w:marRight w:val="0"/>
              <w:marTop w:val="0"/>
              <w:marBottom w:val="0"/>
              <w:divBdr>
                <w:top w:val="none" w:sz="0" w:space="0" w:color="auto"/>
                <w:left w:val="none" w:sz="0" w:space="0" w:color="auto"/>
                <w:bottom w:val="none" w:sz="0" w:space="0" w:color="auto"/>
                <w:right w:val="none" w:sz="0" w:space="0" w:color="auto"/>
              </w:divBdr>
            </w:div>
            <w:div w:id="1166820692">
              <w:marLeft w:val="0"/>
              <w:marRight w:val="0"/>
              <w:marTop w:val="0"/>
              <w:marBottom w:val="0"/>
              <w:divBdr>
                <w:top w:val="none" w:sz="0" w:space="0" w:color="auto"/>
                <w:left w:val="none" w:sz="0" w:space="0" w:color="auto"/>
                <w:bottom w:val="none" w:sz="0" w:space="0" w:color="auto"/>
                <w:right w:val="none" w:sz="0" w:space="0" w:color="auto"/>
              </w:divBdr>
            </w:div>
            <w:div w:id="1013842487">
              <w:marLeft w:val="0"/>
              <w:marRight w:val="0"/>
              <w:marTop w:val="0"/>
              <w:marBottom w:val="0"/>
              <w:divBdr>
                <w:top w:val="none" w:sz="0" w:space="0" w:color="auto"/>
                <w:left w:val="none" w:sz="0" w:space="0" w:color="auto"/>
                <w:bottom w:val="none" w:sz="0" w:space="0" w:color="auto"/>
                <w:right w:val="none" w:sz="0" w:space="0" w:color="auto"/>
              </w:divBdr>
            </w:div>
            <w:div w:id="76447108">
              <w:marLeft w:val="0"/>
              <w:marRight w:val="0"/>
              <w:marTop w:val="0"/>
              <w:marBottom w:val="0"/>
              <w:divBdr>
                <w:top w:val="none" w:sz="0" w:space="0" w:color="auto"/>
                <w:left w:val="none" w:sz="0" w:space="0" w:color="auto"/>
                <w:bottom w:val="none" w:sz="0" w:space="0" w:color="auto"/>
                <w:right w:val="none" w:sz="0" w:space="0" w:color="auto"/>
              </w:divBdr>
            </w:div>
            <w:div w:id="1292639437">
              <w:marLeft w:val="0"/>
              <w:marRight w:val="0"/>
              <w:marTop w:val="0"/>
              <w:marBottom w:val="0"/>
              <w:divBdr>
                <w:top w:val="none" w:sz="0" w:space="0" w:color="auto"/>
                <w:left w:val="none" w:sz="0" w:space="0" w:color="auto"/>
                <w:bottom w:val="none" w:sz="0" w:space="0" w:color="auto"/>
                <w:right w:val="none" w:sz="0" w:space="0" w:color="auto"/>
              </w:divBdr>
            </w:div>
            <w:div w:id="1943757712">
              <w:marLeft w:val="0"/>
              <w:marRight w:val="0"/>
              <w:marTop w:val="0"/>
              <w:marBottom w:val="0"/>
              <w:divBdr>
                <w:top w:val="none" w:sz="0" w:space="0" w:color="auto"/>
                <w:left w:val="none" w:sz="0" w:space="0" w:color="auto"/>
                <w:bottom w:val="none" w:sz="0" w:space="0" w:color="auto"/>
                <w:right w:val="none" w:sz="0" w:space="0" w:color="auto"/>
              </w:divBdr>
            </w:div>
            <w:div w:id="1047993118">
              <w:marLeft w:val="0"/>
              <w:marRight w:val="0"/>
              <w:marTop w:val="0"/>
              <w:marBottom w:val="0"/>
              <w:divBdr>
                <w:top w:val="none" w:sz="0" w:space="0" w:color="auto"/>
                <w:left w:val="none" w:sz="0" w:space="0" w:color="auto"/>
                <w:bottom w:val="none" w:sz="0" w:space="0" w:color="auto"/>
                <w:right w:val="none" w:sz="0" w:space="0" w:color="auto"/>
              </w:divBdr>
            </w:div>
            <w:div w:id="1641307447">
              <w:marLeft w:val="0"/>
              <w:marRight w:val="0"/>
              <w:marTop w:val="0"/>
              <w:marBottom w:val="0"/>
              <w:divBdr>
                <w:top w:val="none" w:sz="0" w:space="0" w:color="auto"/>
                <w:left w:val="none" w:sz="0" w:space="0" w:color="auto"/>
                <w:bottom w:val="none" w:sz="0" w:space="0" w:color="auto"/>
                <w:right w:val="none" w:sz="0" w:space="0" w:color="auto"/>
              </w:divBdr>
            </w:div>
            <w:div w:id="710107918">
              <w:marLeft w:val="0"/>
              <w:marRight w:val="0"/>
              <w:marTop w:val="0"/>
              <w:marBottom w:val="0"/>
              <w:divBdr>
                <w:top w:val="none" w:sz="0" w:space="0" w:color="auto"/>
                <w:left w:val="none" w:sz="0" w:space="0" w:color="auto"/>
                <w:bottom w:val="none" w:sz="0" w:space="0" w:color="auto"/>
                <w:right w:val="none" w:sz="0" w:space="0" w:color="auto"/>
              </w:divBdr>
            </w:div>
            <w:div w:id="782724912">
              <w:marLeft w:val="0"/>
              <w:marRight w:val="0"/>
              <w:marTop w:val="0"/>
              <w:marBottom w:val="0"/>
              <w:divBdr>
                <w:top w:val="none" w:sz="0" w:space="0" w:color="auto"/>
                <w:left w:val="none" w:sz="0" w:space="0" w:color="auto"/>
                <w:bottom w:val="none" w:sz="0" w:space="0" w:color="auto"/>
                <w:right w:val="none" w:sz="0" w:space="0" w:color="auto"/>
              </w:divBdr>
            </w:div>
            <w:div w:id="953751354">
              <w:marLeft w:val="0"/>
              <w:marRight w:val="0"/>
              <w:marTop w:val="0"/>
              <w:marBottom w:val="0"/>
              <w:divBdr>
                <w:top w:val="none" w:sz="0" w:space="0" w:color="auto"/>
                <w:left w:val="none" w:sz="0" w:space="0" w:color="auto"/>
                <w:bottom w:val="none" w:sz="0" w:space="0" w:color="auto"/>
                <w:right w:val="none" w:sz="0" w:space="0" w:color="auto"/>
              </w:divBdr>
            </w:div>
            <w:div w:id="200359743">
              <w:marLeft w:val="0"/>
              <w:marRight w:val="0"/>
              <w:marTop w:val="0"/>
              <w:marBottom w:val="0"/>
              <w:divBdr>
                <w:top w:val="none" w:sz="0" w:space="0" w:color="auto"/>
                <w:left w:val="none" w:sz="0" w:space="0" w:color="auto"/>
                <w:bottom w:val="none" w:sz="0" w:space="0" w:color="auto"/>
                <w:right w:val="none" w:sz="0" w:space="0" w:color="auto"/>
              </w:divBdr>
            </w:div>
            <w:div w:id="1937977126">
              <w:marLeft w:val="0"/>
              <w:marRight w:val="0"/>
              <w:marTop w:val="0"/>
              <w:marBottom w:val="0"/>
              <w:divBdr>
                <w:top w:val="none" w:sz="0" w:space="0" w:color="auto"/>
                <w:left w:val="none" w:sz="0" w:space="0" w:color="auto"/>
                <w:bottom w:val="none" w:sz="0" w:space="0" w:color="auto"/>
                <w:right w:val="none" w:sz="0" w:space="0" w:color="auto"/>
              </w:divBdr>
            </w:div>
            <w:div w:id="1376393325">
              <w:marLeft w:val="0"/>
              <w:marRight w:val="0"/>
              <w:marTop w:val="0"/>
              <w:marBottom w:val="0"/>
              <w:divBdr>
                <w:top w:val="none" w:sz="0" w:space="0" w:color="auto"/>
                <w:left w:val="none" w:sz="0" w:space="0" w:color="auto"/>
                <w:bottom w:val="none" w:sz="0" w:space="0" w:color="auto"/>
                <w:right w:val="none" w:sz="0" w:space="0" w:color="auto"/>
              </w:divBdr>
            </w:div>
            <w:div w:id="604964821">
              <w:marLeft w:val="0"/>
              <w:marRight w:val="0"/>
              <w:marTop w:val="0"/>
              <w:marBottom w:val="0"/>
              <w:divBdr>
                <w:top w:val="none" w:sz="0" w:space="0" w:color="auto"/>
                <w:left w:val="none" w:sz="0" w:space="0" w:color="auto"/>
                <w:bottom w:val="none" w:sz="0" w:space="0" w:color="auto"/>
                <w:right w:val="none" w:sz="0" w:space="0" w:color="auto"/>
              </w:divBdr>
            </w:div>
            <w:div w:id="303778033">
              <w:marLeft w:val="0"/>
              <w:marRight w:val="0"/>
              <w:marTop w:val="0"/>
              <w:marBottom w:val="0"/>
              <w:divBdr>
                <w:top w:val="none" w:sz="0" w:space="0" w:color="auto"/>
                <w:left w:val="none" w:sz="0" w:space="0" w:color="auto"/>
                <w:bottom w:val="none" w:sz="0" w:space="0" w:color="auto"/>
                <w:right w:val="none" w:sz="0" w:space="0" w:color="auto"/>
              </w:divBdr>
            </w:div>
            <w:div w:id="1737897657">
              <w:marLeft w:val="0"/>
              <w:marRight w:val="0"/>
              <w:marTop w:val="0"/>
              <w:marBottom w:val="0"/>
              <w:divBdr>
                <w:top w:val="none" w:sz="0" w:space="0" w:color="auto"/>
                <w:left w:val="none" w:sz="0" w:space="0" w:color="auto"/>
                <w:bottom w:val="none" w:sz="0" w:space="0" w:color="auto"/>
                <w:right w:val="none" w:sz="0" w:space="0" w:color="auto"/>
              </w:divBdr>
            </w:div>
            <w:div w:id="1978414083">
              <w:marLeft w:val="0"/>
              <w:marRight w:val="0"/>
              <w:marTop w:val="0"/>
              <w:marBottom w:val="0"/>
              <w:divBdr>
                <w:top w:val="none" w:sz="0" w:space="0" w:color="auto"/>
                <w:left w:val="none" w:sz="0" w:space="0" w:color="auto"/>
                <w:bottom w:val="none" w:sz="0" w:space="0" w:color="auto"/>
                <w:right w:val="none" w:sz="0" w:space="0" w:color="auto"/>
              </w:divBdr>
            </w:div>
            <w:div w:id="1760179689">
              <w:marLeft w:val="0"/>
              <w:marRight w:val="0"/>
              <w:marTop w:val="0"/>
              <w:marBottom w:val="0"/>
              <w:divBdr>
                <w:top w:val="none" w:sz="0" w:space="0" w:color="auto"/>
                <w:left w:val="none" w:sz="0" w:space="0" w:color="auto"/>
                <w:bottom w:val="none" w:sz="0" w:space="0" w:color="auto"/>
                <w:right w:val="none" w:sz="0" w:space="0" w:color="auto"/>
              </w:divBdr>
            </w:div>
            <w:div w:id="1154565908">
              <w:marLeft w:val="0"/>
              <w:marRight w:val="0"/>
              <w:marTop w:val="0"/>
              <w:marBottom w:val="0"/>
              <w:divBdr>
                <w:top w:val="none" w:sz="0" w:space="0" w:color="auto"/>
                <w:left w:val="none" w:sz="0" w:space="0" w:color="auto"/>
                <w:bottom w:val="none" w:sz="0" w:space="0" w:color="auto"/>
                <w:right w:val="none" w:sz="0" w:space="0" w:color="auto"/>
              </w:divBdr>
            </w:div>
            <w:div w:id="1926497391">
              <w:marLeft w:val="0"/>
              <w:marRight w:val="0"/>
              <w:marTop w:val="0"/>
              <w:marBottom w:val="0"/>
              <w:divBdr>
                <w:top w:val="none" w:sz="0" w:space="0" w:color="auto"/>
                <w:left w:val="none" w:sz="0" w:space="0" w:color="auto"/>
                <w:bottom w:val="none" w:sz="0" w:space="0" w:color="auto"/>
                <w:right w:val="none" w:sz="0" w:space="0" w:color="auto"/>
              </w:divBdr>
            </w:div>
            <w:div w:id="679742021">
              <w:marLeft w:val="0"/>
              <w:marRight w:val="0"/>
              <w:marTop w:val="0"/>
              <w:marBottom w:val="0"/>
              <w:divBdr>
                <w:top w:val="none" w:sz="0" w:space="0" w:color="auto"/>
                <w:left w:val="none" w:sz="0" w:space="0" w:color="auto"/>
                <w:bottom w:val="none" w:sz="0" w:space="0" w:color="auto"/>
                <w:right w:val="none" w:sz="0" w:space="0" w:color="auto"/>
              </w:divBdr>
            </w:div>
            <w:div w:id="2011055748">
              <w:marLeft w:val="0"/>
              <w:marRight w:val="0"/>
              <w:marTop w:val="0"/>
              <w:marBottom w:val="0"/>
              <w:divBdr>
                <w:top w:val="none" w:sz="0" w:space="0" w:color="auto"/>
                <w:left w:val="none" w:sz="0" w:space="0" w:color="auto"/>
                <w:bottom w:val="none" w:sz="0" w:space="0" w:color="auto"/>
                <w:right w:val="none" w:sz="0" w:space="0" w:color="auto"/>
              </w:divBdr>
            </w:div>
            <w:div w:id="1545368246">
              <w:marLeft w:val="0"/>
              <w:marRight w:val="0"/>
              <w:marTop w:val="0"/>
              <w:marBottom w:val="0"/>
              <w:divBdr>
                <w:top w:val="none" w:sz="0" w:space="0" w:color="auto"/>
                <w:left w:val="none" w:sz="0" w:space="0" w:color="auto"/>
                <w:bottom w:val="none" w:sz="0" w:space="0" w:color="auto"/>
                <w:right w:val="none" w:sz="0" w:space="0" w:color="auto"/>
              </w:divBdr>
            </w:div>
            <w:div w:id="1275089651">
              <w:marLeft w:val="0"/>
              <w:marRight w:val="0"/>
              <w:marTop w:val="0"/>
              <w:marBottom w:val="0"/>
              <w:divBdr>
                <w:top w:val="none" w:sz="0" w:space="0" w:color="auto"/>
                <w:left w:val="none" w:sz="0" w:space="0" w:color="auto"/>
                <w:bottom w:val="none" w:sz="0" w:space="0" w:color="auto"/>
                <w:right w:val="none" w:sz="0" w:space="0" w:color="auto"/>
              </w:divBdr>
            </w:div>
            <w:div w:id="1633974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705947">
      <w:bodyDiv w:val="1"/>
      <w:marLeft w:val="0"/>
      <w:marRight w:val="0"/>
      <w:marTop w:val="0"/>
      <w:marBottom w:val="0"/>
      <w:divBdr>
        <w:top w:val="none" w:sz="0" w:space="0" w:color="auto"/>
        <w:left w:val="none" w:sz="0" w:space="0" w:color="auto"/>
        <w:bottom w:val="none" w:sz="0" w:space="0" w:color="auto"/>
        <w:right w:val="none" w:sz="0" w:space="0" w:color="auto"/>
      </w:divBdr>
      <w:divsChild>
        <w:div w:id="715744102">
          <w:marLeft w:val="0"/>
          <w:marRight w:val="0"/>
          <w:marTop w:val="0"/>
          <w:marBottom w:val="0"/>
          <w:divBdr>
            <w:top w:val="none" w:sz="0" w:space="0" w:color="auto"/>
            <w:left w:val="none" w:sz="0" w:space="0" w:color="auto"/>
            <w:bottom w:val="none" w:sz="0" w:space="0" w:color="auto"/>
            <w:right w:val="none" w:sz="0" w:space="0" w:color="auto"/>
          </w:divBdr>
          <w:divsChild>
            <w:div w:id="958225223">
              <w:marLeft w:val="0"/>
              <w:marRight w:val="0"/>
              <w:marTop w:val="0"/>
              <w:marBottom w:val="0"/>
              <w:divBdr>
                <w:top w:val="none" w:sz="0" w:space="0" w:color="auto"/>
                <w:left w:val="none" w:sz="0" w:space="0" w:color="auto"/>
                <w:bottom w:val="none" w:sz="0" w:space="0" w:color="auto"/>
                <w:right w:val="none" w:sz="0" w:space="0" w:color="auto"/>
              </w:divBdr>
            </w:div>
            <w:div w:id="1361318519">
              <w:marLeft w:val="0"/>
              <w:marRight w:val="0"/>
              <w:marTop w:val="0"/>
              <w:marBottom w:val="0"/>
              <w:divBdr>
                <w:top w:val="none" w:sz="0" w:space="0" w:color="auto"/>
                <w:left w:val="none" w:sz="0" w:space="0" w:color="auto"/>
                <w:bottom w:val="none" w:sz="0" w:space="0" w:color="auto"/>
                <w:right w:val="none" w:sz="0" w:space="0" w:color="auto"/>
              </w:divBdr>
            </w:div>
            <w:div w:id="1773479083">
              <w:marLeft w:val="0"/>
              <w:marRight w:val="0"/>
              <w:marTop w:val="0"/>
              <w:marBottom w:val="0"/>
              <w:divBdr>
                <w:top w:val="none" w:sz="0" w:space="0" w:color="auto"/>
                <w:left w:val="none" w:sz="0" w:space="0" w:color="auto"/>
                <w:bottom w:val="none" w:sz="0" w:space="0" w:color="auto"/>
                <w:right w:val="none" w:sz="0" w:space="0" w:color="auto"/>
              </w:divBdr>
            </w:div>
            <w:div w:id="1352533886">
              <w:marLeft w:val="0"/>
              <w:marRight w:val="0"/>
              <w:marTop w:val="0"/>
              <w:marBottom w:val="0"/>
              <w:divBdr>
                <w:top w:val="none" w:sz="0" w:space="0" w:color="auto"/>
                <w:left w:val="none" w:sz="0" w:space="0" w:color="auto"/>
                <w:bottom w:val="none" w:sz="0" w:space="0" w:color="auto"/>
                <w:right w:val="none" w:sz="0" w:space="0" w:color="auto"/>
              </w:divBdr>
            </w:div>
            <w:div w:id="2119794535">
              <w:marLeft w:val="0"/>
              <w:marRight w:val="0"/>
              <w:marTop w:val="0"/>
              <w:marBottom w:val="0"/>
              <w:divBdr>
                <w:top w:val="none" w:sz="0" w:space="0" w:color="auto"/>
                <w:left w:val="none" w:sz="0" w:space="0" w:color="auto"/>
                <w:bottom w:val="none" w:sz="0" w:space="0" w:color="auto"/>
                <w:right w:val="none" w:sz="0" w:space="0" w:color="auto"/>
              </w:divBdr>
            </w:div>
            <w:div w:id="931622217">
              <w:marLeft w:val="0"/>
              <w:marRight w:val="0"/>
              <w:marTop w:val="0"/>
              <w:marBottom w:val="0"/>
              <w:divBdr>
                <w:top w:val="none" w:sz="0" w:space="0" w:color="auto"/>
                <w:left w:val="none" w:sz="0" w:space="0" w:color="auto"/>
                <w:bottom w:val="none" w:sz="0" w:space="0" w:color="auto"/>
                <w:right w:val="none" w:sz="0" w:space="0" w:color="auto"/>
              </w:divBdr>
            </w:div>
            <w:div w:id="714501618">
              <w:marLeft w:val="0"/>
              <w:marRight w:val="0"/>
              <w:marTop w:val="0"/>
              <w:marBottom w:val="0"/>
              <w:divBdr>
                <w:top w:val="none" w:sz="0" w:space="0" w:color="auto"/>
                <w:left w:val="none" w:sz="0" w:space="0" w:color="auto"/>
                <w:bottom w:val="none" w:sz="0" w:space="0" w:color="auto"/>
                <w:right w:val="none" w:sz="0" w:space="0" w:color="auto"/>
              </w:divBdr>
            </w:div>
            <w:div w:id="1978608399">
              <w:marLeft w:val="0"/>
              <w:marRight w:val="0"/>
              <w:marTop w:val="0"/>
              <w:marBottom w:val="0"/>
              <w:divBdr>
                <w:top w:val="none" w:sz="0" w:space="0" w:color="auto"/>
                <w:left w:val="none" w:sz="0" w:space="0" w:color="auto"/>
                <w:bottom w:val="none" w:sz="0" w:space="0" w:color="auto"/>
                <w:right w:val="none" w:sz="0" w:space="0" w:color="auto"/>
              </w:divBdr>
            </w:div>
            <w:div w:id="1689794738">
              <w:marLeft w:val="0"/>
              <w:marRight w:val="0"/>
              <w:marTop w:val="0"/>
              <w:marBottom w:val="0"/>
              <w:divBdr>
                <w:top w:val="none" w:sz="0" w:space="0" w:color="auto"/>
                <w:left w:val="none" w:sz="0" w:space="0" w:color="auto"/>
                <w:bottom w:val="none" w:sz="0" w:space="0" w:color="auto"/>
                <w:right w:val="none" w:sz="0" w:space="0" w:color="auto"/>
              </w:divBdr>
            </w:div>
            <w:div w:id="494999932">
              <w:marLeft w:val="0"/>
              <w:marRight w:val="0"/>
              <w:marTop w:val="0"/>
              <w:marBottom w:val="0"/>
              <w:divBdr>
                <w:top w:val="none" w:sz="0" w:space="0" w:color="auto"/>
                <w:left w:val="none" w:sz="0" w:space="0" w:color="auto"/>
                <w:bottom w:val="none" w:sz="0" w:space="0" w:color="auto"/>
                <w:right w:val="none" w:sz="0" w:space="0" w:color="auto"/>
              </w:divBdr>
            </w:div>
          </w:divsChild>
        </w:div>
        <w:div w:id="1303383870">
          <w:marLeft w:val="0"/>
          <w:marRight w:val="0"/>
          <w:marTop w:val="0"/>
          <w:marBottom w:val="0"/>
          <w:divBdr>
            <w:top w:val="none" w:sz="0" w:space="0" w:color="auto"/>
            <w:left w:val="none" w:sz="0" w:space="0" w:color="auto"/>
            <w:bottom w:val="none" w:sz="0" w:space="0" w:color="auto"/>
            <w:right w:val="none" w:sz="0" w:space="0" w:color="auto"/>
          </w:divBdr>
          <w:divsChild>
            <w:div w:id="1436251090">
              <w:marLeft w:val="0"/>
              <w:marRight w:val="0"/>
              <w:marTop w:val="0"/>
              <w:marBottom w:val="0"/>
              <w:divBdr>
                <w:top w:val="none" w:sz="0" w:space="0" w:color="auto"/>
                <w:left w:val="none" w:sz="0" w:space="0" w:color="auto"/>
                <w:bottom w:val="none" w:sz="0" w:space="0" w:color="auto"/>
                <w:right w:val="none" w:sz="0" w:space="0" w:color="auto"/>
              </w:divBdr>
            </w:div>
            <w:div w:id="2029796249">
              <w:marLeft w:val="0"/>
              <w:marRight w:val="0"/>
              <w:marTop w:val="0"/>
              <w:marBottom w:val="0"/>
              <w:divBdr>
                <w:top w:val="none" w:sz="0" w:space="0" w:color="auto"/>
                <w:left w:val="none" w:sz="0" w:space="0" w:color="auto"/>
                <w:bottom w:val="none" w:sz="0" w:space="0" w:color="auto"/>
                <w:right w:val="none" w:sz="0" w:space="0" w:color="auto"/>
              </w:divBdr>
            </w:div>
            <w:div w:id="1733890234">
              <w:marLeft w:val="0"/>
              <w:marRight w:val="0"/>
              <w:marTop w:val="0"/>
              <w:marBottom w:val="0"/>
              <w:divBdr>
                <w:top w:val="none" w:sz="0" w:space="0" w:color="auto"/>
                <w:left w:val="none" w:sz="0" w:space="0" w:color="auto"/>
                <w:bottom w:val="none" w:sz="0" w:space="0" w:color="auto"/>
                <w:right w:val="none" w:sz="0" w:space="0" w:color="auto"/>
              </w:divBdr>
            </w:div>
            <w:div w:id="886575736">
              <w:marLeft w:val="0"/>
              <w:marRight w:val="0"/>
              <w:marTop w:val="0"/>
              <w:marBottom w:val="0"/>
              <w:divBdr>
                <w:top w:val="none" w:sz="0" w:space="0" w:color="auto"/>
                <w:left w:val="none" w:sz="0" w:space="0" w:color="auto"/>
                <w:bottom w:val="none" w:sz="0" w:space="0" w:color="auto"/>
                <w:right w:val="none" w:sz="0" w:space="0" w:color="auto"/>
              </w:divBdr>
            </w:div>
            <w:div w:id="486212197">
              <w:marLeft w:val="0"/>
              <w:marRight w:val="0"/>
              <w:marTop w:val="0"/>
              <w:marBottom w:val="0"/>
              <w:divBdr>
                <w:top w:val="none" w:sz="0" w:space="0" w:color="auto"/>
                <w:left w:val="none" w:sz="0" w:space="0" w:color="auto"/>
                <w:bottom w:val="none" w:sz="0" w:space="0" w:color="auto"/>
                <w:right w:val="none" w:sz="0" w:space="0" w:color="auto"/>
              </w:divBdr>
            </w:div>
            <w:div w:id="1519540694">
              <w:marLeft w:val="0"/>
              <w:marRight w:val="0"/>
              <w:marTop w:val="0"/>
              <w:marBottom w:val="0"/>
              <w:divBdr>
                <w:top w:val="none" w:sz="0" w:space="0" w:color="auto"/>
                <w:left w:val="none" w:sz="0" w:space="0" w:color="auto"/>
                <w:bottom w:val="none" w:sz="0" w:space="0" w:color="auto"/>
                <w:right w:val="none" w:sz="0" w:space="0" w:color="auto"/>
              </w:divBdr>
            </w:div>
            <w:div w:id="112287761">
              <w:marLeft w:val="0"/>
              <w:marRight w:val="0"/>
              <w:marTop w:val="0"/>
              <w:marBottom w:val="0"/>
              <w:divBdr>
                <w:top w:val="none" w:sz="0" w:space="0" w:color="auto"/>
                <w:left w:val="none" w:sz="0" w:space="0" w:color="auto"/>
                <w:bottom w:val="none" w:sz="0" w:space="0" w:color="auto"/>
                <w:right w:val="none" w:sz="0" w:space="0" w:color="auto"/>
              </w:divBdr>
            </w:div>
            <w:div w:id="499463600">
              <w:marLeft w:val="0"/>
              <w:marRight w:val="0"/>
              <w:marTop w:val="0"/>
              <w:marBottom w:val="0"/>
              <w:divBdr>
                <w:top w:val="none" w:sz="0" w:space="0" w:color="auto"/>
                <w:left w:val="none" w:sz="0" w:space="0" w:color="auto"/>
                <w:bottom w:val="none" w:sz="0" w:space="0" w:color="auto"/>
                <w:right w:val="none" w:sz="0" w:space="0" w:color="auto"/>
              </w:divBdr>
            </w:div>
            <w:div w:id="1151750602">
              <w:marLeft w:val="0"/>
              <w:marRight w:val="0"/>
              <w:marTop w:val="0"/>
              <w:marBottom w:val="0"/>
              <w:divBdr>
                <w:top w:val="none" w:sz="0" w:space="0" w:color="auto"/>
                <w:left w:val="none" w:sz="0" w:space="0" w:color="auto"/>
                <w:bottom w:val="none" w:sz="0" w:space="0" w:color="auto"/>
                <w:right w:val="none" w:sz="0" w:space="0" w:color="auto"/>
              </w:divBdr>
            </w:div>
            <w:div w:id="1400134542">
              <w:marLeft w:val="0"/>
              <w:marRight w:val="0"/>
              <w:marTop w:val="0"/>
              <w:marBottom w:val="0"/>
              <w:divBdr>
                <w:top w:val="none" w:sz="0" w:space="0" w:color="auto"/>
                <w:left w:val="none" w:sz="0" w:space="0" w:color="auto"/>
                <w:bottom w:val="none" w:sz="0" w:space="0" w:color="auto"/>
                <w:right w:val="none" w:sz="0" w:space="0" w:color="auto"/>
              </w:divBdr>
            </w:div>
            <w:div w:id="1738044645">
              <w:marLeft w:val="0"/>
              <w:marRight w:val="0"/>
              <w:marTop w:val="0"/>
              <w:marBottom w:val="0"/>
              <w:divBdr>
                <w:top w:val="none" w:sz="0" w:space="0" w:color="auto"/>
                <w:left w:val="none" w:sz="0" w:space="0" w:color="auto"/>
                <w:bottom w:val="none" w:sz="0" w:space="0" w:color="auto"/>
                <w:right w:val="none" w:sz="0" w:space="0" w:color="auto"/>
              </w:divBdr>
            </w:div>
            <w:div w:id="587228695">
              <w:marLeft w:val="0"/>
              <w:marRight w:val="0"/>
              <w:marTop w:val="0"/>
              <w:marBottom w:val="0"/>
              <w:divBdr>
                <w:top w:val="none" w:sz="0" w:space="0" w:color="auto"/>
                <w:left w:val="none" w:sz="0" w:space="0" w:color="auto"/>
                <w:bottom w:val="none" w:sz="0" w:space="0" w:color="auto"/>
                <w:right w:val="none" w:sz="0" w:space="0" w:color="auto"/>
              </w:divBdr>
            </w:div>
            <w:div w:id="689376001">
              <w:marLeft w:val="0"/>
              <w:marRight w:val="0"/>
              <w:marTop w:val="0"/>
              <w:marBottom w:val="0"/>
              <w:divBdr>
                <w:top w:val="none" w:sz="0" w:space="0" w:color="auto"/>
                <w:left w:val="none" w:sz="0" w:space="0" w:color="auto"/>
                <w:bottom w:val="none" w:sz="0" w:space="0" w:color="auto"/>
                <w:right w:val="none" w:sz="0" w:space="0" w:color="auto"/>
              </w:divBdr>
            </w:div>
            <w:div w:id="1061097089">
              <w:marLeft w:val="0"/>
              <w:marRight w:val="0"/>
              <w:marTop w:val="0"/>
              <w:marBottom w:val="0"/>
              <w:divBdr>
                <w:top w:val="none" w:sz="0" w:space="0" w:color="auto"/>
                <w:left w:val="none" w:sz="0" w:space="0" w:color="auto"/>
                <w:bottom w:val="none" w:sz="0" w:space="0" w:color="auto"/>
                <w:right w:val="none" w:sz="0" w:space="0" w:color="auto"/>
              </w:divBdr>
            </w:div>
            <w:div w:id="2015178912">
              <w:marLeft w:val="0"/>
              <w:marRight w:val="0"/>
              <w:marTop w:val="0"/>
              <w:marBottom w:val="0"/>
              <w:divBdr>
                <w:top w:val="none" w:sz="0" w:space="0" w:color="auto"/>
                <w:left w:val="none" w:sz="0" w:space="0" w:color="auto"/>
                <w:bottom w:val="none" w:sz="0" w:space="0" w:color="auto"/>
                <w:right w:val="none" w:sz="0" w:space="0" w:color="auto"/>
              </w:divBdr>
            </w:div>
            <w:div w:id="95105214">
              <w:marLeft w:val="0"/>
              <w:marRight w:val="0"/>
              <w:marTop w:val="0"/>
              <w:marBottom w:val="0"/>
              <w:divBdr>
                <w:top w:val="none" w:sz="0" w:space="0" w:color="auto"/>
                <w:left w:val="none" w:sz="0" w:space="0" w:color="auto"/>
                <w:bottom w:val="none" w:sz="0" w:space="0" w:color="auto"/>
                <w:right w:val="none" w:sz="0" w:space="0" w:color="auto"/>
              </w:divBdr>
            </w:div>
            <w:div w:id="224148540">
              <w:marLeft w:val="0"/>
              <w:marRight w:val="0"/>
              <w:marTop w:val="0"/>
              <w:marBottom w:val="0"/>
              <w:divBdr>
                <w:top w:val="none" w:sz="0" w:space="0" w:color="auto"/>
                <w:left w:val="none" w:sz="0" w:space="0" w:color="auto"/>
                <w:bottom w:val="none" w:sz="0" w:space="0" w:color="auto"/>
                <w:right w:val="none" w:sz="0" w:space="0" w:color="auto"/>
              </w:divBdr>
            </w:div>
            <w:div w:id="1716349696">
              <w:marLeft w:val="0"/>
              <w:marRight w:val="0"/>
              <w:marTop w:val="0"/>
              <w:marBottom w:val="0"/>
              <w:divBdr>
                <w:top w:val="none" w:sz="0" w:space="0" w:color="auto"/>
                <w:left w:val="none" w:sz="0" w:space="0" w:color="auto"/>
                <w:bottom w:val="none" w:sz="0" w:space="0" w:color="auto"/>
                <w:right w:val="none" w:sz="0" w:space="0" w:color="auto"/>
              </w:divBdr>
            </w:div>
            <w:div w:id="76635386">
              <w:marLeft w:val="0"/>
              <w:marRight w:val="0"/>
              <w:marTop w:val="0"/>
              <w:marBottom w:val="0"/>
              <w:divBdr>
                <w:top w:val="none" w:sz="0" w:space="0" w:color="auto"/>
                <w:left w:val="none" w:sz="0" w:space="0" w:color="auto"/>
                <w:bottom w:val="none" w:sz="0" w:space="0" w:color="auto"/>
                <w:right w:val="none" w:sz="0" w:space="0" w:color="auto"/>
              </w:divBdr>
            </w:div>
            <w:div w:id="200869934">
              <w:marLeft w:val="0"/>
              <w:marRight w:val="0"/>
              <w:marTop w:val="0"/>
              <w:marBottom w:val="0"/>
              <w:divBdr>
                <w:top w:val="none" w:sz="0" w:space="0" w:color="auto"/>
                <w:left w:val="none" w:sz="0" w:space="0" w:color="auto"/>
                <w:bottom w:val="none" w:sz="0" w:space="0" w:color="auto"/>
                <w:right w:val="none" w:sz="0" w:space="0" w:color="auto"/>
              </w:divBdr>
            </w:div>
            <w:div w:id="1457524566">
              <w:marLeft w:val="0"/>
              <w:marRight w:val="0"/>
              <w:marTop w:val="0"/>
              <w:marBottom w:val="0"/>
              <w:divBdr>
                <w:top w:val="none" w:sz="0" w:space="0" w:color="auto"/>
                <w:left w:val="none" w:sz="0" w:space="0" w:color="auto"/>
                <w:bottom w:val="none" w:sz="0" w:space="0" w:color="auto"/>
                <w:right w:val="none" w:sz="0" w:space="0" w:color="auto"/>
              </w:divBdr>
            </w:div>
            <w:div w:id="1453474242">
              <w:marLeft w:val="0"/>
              <w:marRight w:val="0"/>
              <w:marTop w:val="0"/>
              <w:marBottom w:val="0"/>
              <w:divBdr>
                <w:top w:val="none" w:sz="0" w:space="0" w:color="auto"/>
                <w:left w:val="none" w:sz="0" w:space="0" w:color="auto"/>
                <w:bottom w:val="none" w:sz="0" w:space="0" w:color="auto"/>
                <w:right w:val="none" w:sz="0" w:space="0" w:color="auto"/>
              </w:divBdr>
            </w:div>
            <w:div w:id="1013993023">
              <w:marLeft w:val="0"/>
              <w:marRight w:val="0"/>
              <w:marTop w:val="0"/>
              <w:marBottom w:val="0"/>
              <w:divBdr>
                <w:top w:val="none" w:sz="0" w:space="0" w:color="auto"/>
                <w:left w:val="none" w:sz="0" w:space="0" w:color="auto"/>
                <w:bottom w:val="none" w:sz="0" w:space="0" w:color="auto"/>
                <w:right w:val="none" w:sz="0" w:space="0" w:color="auto"/>
              </w:divBdr>
            </w:div>
            <w:div w:id="1823503509">
              <w:marLeft w:val="0"/>
              <w:marRight w:val="0"/>
              <w:marTop w:val="0"/>
              <w:marBottom w:val="0"/>
              <w:divBdr>
                <w:top w:val="none" w:sz="0" w:space="0" w:color="auto"/>
                <w:left w:val="none" w:sz="0" w:space="0" w:color="auto"/>
                <w:bottom w:val="none" w:sz="0" w:space="0" w:color="auto"/>
                <w:right w:val="none" w:sz="0" w:space="0" w:color="auto"/>
              </w:divBdr>
            </w:div>
            <w:div w:id="339545994">
              <w:marLeft w:val="0"/>
              <w:marRight w:val="0"/>
              <w:marTop w:val="0"/>
              <w:marBottom w:val="0"/>
              <w:divBdr>
                <w:top w:val="none" w:sz="0" w:space="0" w:color="auto"/>
                <w:left w:val="none" w:sz="0" w:space="0" w:color="auto"/>
                <w:bottom w:val="none" w:sz="0" w:space="0" w:color="auto"/>
                <w:right w:val="none" w:sz="0" w:space="0" w:color="auto"/>
              </w:divBdr>
            </w:div>
            <w:div w:id="1050760490">
              <w:marLeft w:val="0"/>
              <w:marRight w:val="0"/>
              <w:marTop w:val="0"/>
              <w:marBottom w:val="0"/>
              <w:divBdr>
                <w:top w:val="none" w:sz="0" w:space="0" w:color="auto"/>
                <w:left w:val="none" w:sz="0" w:space="0" w:color="auto"/>
                <w:bottom w:val="none" w:sz="0" w:space="0" w:color="auto"/>
                <w:right w:val="none" w:sz="0" w:space="0" w:color="auto"/>
              </w:divBdr>
            </w:div>
            <w:div w:id="1281182878">
              <w:marLeft w:val="0"/>
              <w:marRight w:val="0"/>
              <w:marTop w:val="0"/>
              <w:marBottom w:val="0"/>
              <w:divBdr>
                <w:top w:val="none" w:sz="0" w:space="0" w:color="auto"/>
                <w:left w:val="none" w:sz="0" w:space="0" w:color="auto"/>
                <w:bottom w:val="none" w:sz="0" w:space="0" w:color="auto"/>
                <w:right w:val="none" w:sz="0" w:space="0" w:color="auto"/>
              </w:divBdr>
            </w:div>
            <w:div w:id="1749616608">
              <w:marLeft w:val="0"/>
              <w:marRight w:val="0"/>
              <w:marTop w:val="0"/>
              <w:marBottom w:val="0"/>
              <w:divBdr>
                <w:top w:val="none" w:sz="0" w:space="0" w:color="auto"/>
                <w:left w:val="none" w:sz="0" w:space="0" w:color="auto"/>
                <w:bottom w:val="none" w:sz="0" w:space="0" w:color="auto"/>
                <w:right w:val="none" w:sz="0" w:space="0" w:color="auto"/>
              </w:divBdr>
            </w:div>
            <w:div w:id="741485046">
              <w:marLeft w:val="0"/>
              <w:marRight w:val="0"/>
              <w:marTop w:val="0"/>
              <w:marBottom w:val="0"/>
              <w:divBdr>
                <w:top w:val="none" w:sz="0" w:space="0" w:color="auto"/>
                <w:left w:val="none" w:sz="0" w:space="0" w:color="auto"/>
                <w:bottom w:val="none" w:sz="0" w:space="0" w:color="auto"/>
                <w:right w:val="none" w:sz="0" w:space="0" w:color="auto"/>
              </w:divBdr>
            </w:div>
            <w:div w:id="1593660035">
              <w:marLeft w:val="0"/>
              <w:marRight w:val="0"/>
              <w:marTop w:val="0"/>
              <w:marBottom w:val="0"/>
              <w:divBdr>
                <w:top w:val="none" w:sz="0" w:space="0" w:color="auto"/>
                <w:left w:val="none" w:sz="0" w:space="0" w:color="auto"/>
                <w:bottom w:val="none" w:sz="0" w:space="0" w:color="auto"/>
                <w:right w:val="none" w:sz="0" w:space="0" w:color="auto"/>
              </w:divBdr>
            </w:div>
            <w:div w:id="20279101">
              <w:marLeft w:val="0"/>
              <w:marRight w:val="0"/>
              <w:marTop w:val="0"/>
              <w:marBottom w:val="0"/>
              <w:divBdr>
                <w:top w:val="none" w:sz="0" w:space="0" w:color="auto"/>
                <w:left w:val="none" w:sz="0" w:space="0" w:color="auto"/>
                <w:bottom w:val="none" w:sz="0" w:space="0" w:color="auto"/>
                <w:right w:val="none" w:sz="0" w:space="0" w:color="auto"/>
              </w:divBdr>
            </w:div>
            <w:div w:id="839856217">
              <w:marLeft w:val="0"/>
              <w:marRight w:val="0"/>
              <w:marTop w:val="0"/>
              <w:marBottom w:val="0"/>
              <w:divBdr>
                <w:top w:val="none" w:sz="0" w:space="0" w:color="auto"/>
                <w:left w:val="none" w:sz="0" w:space="0" w:color="auto"/>
                <w:bottom w:val="none" w:sz="0" w:space="0" w:color="auto"/>
                <w:right w:val="none" w:sz="0" w:space="0" w:color="auto"/>
              </w:divBdr>
            </w:div>
            <w:div w:id="1646859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40461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comments" Target="comments.xml"/><Relationship Id="rId18" Type="http://schemas.openxmlformats.org/officeDocument/2006/relationships/image" Target="media/image4.png"/><Relationship Id="rId26" Type="http://schemas.openxmlformats.org/officeDocument/2006/relationships/image" Target="media/image12.png"/><Relationship Id="rId3" Type="http://schemas.openxmlformats.org/officeDocument/2006/relationships/customXml" Target="../customXml/item3.xml"/><Relationship Id="rId21" Type="http://schemas.openxmlformats.org/officeDocument/2006/relationships/image" Target="media/image7.png"/><Relationship Id="rId34" Type="http://schemas.openxmlformats.org/officeDocument/2006/relationships/theme" Target="theme/theme1.xml"/><Relationship Id="rId7" Type="http://schemas.openxmlformats.org/officeDocument/2006/relationships/settings" Target="settings.xml"/><Relationship Id="rId12" Type="http://schemas.openxmlformats.org/officeDocument/2006/relationships/image" Target="media/image2.jpg"/><Relationship Id="rId17" Type="http://schemas.openxmlformats.org/officeDocument/2006/relationships/image" Target="media/image3.jpg"/><Relationship Id="rId25" Type="http://schemas.openxmlformats.org/officeDocument/2006/relationships/image" Target="media/image11.png"/><Relationship Id="rId33" Type="http://schemas.microsoft.com/office/2011/relationships/people" Target="people.xml"/><Relationship Id="rId2" Type="http://schemas.openxmlformats.org/officeDocument/2006/relationships/customXml" Target="../customXml/item2.xml"/><Relationship Id="rId16" Type="http://schemas.microsoft.com/office/2018/08/relationships/commentsExtensible" Target="commentsExtensible.xml"/><Relationship Id="rId20" Type="http://schemas.openxmlformats.org/officeDocument/2006/relationships/image" Target="media/image6.png"/><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0.png"/><Relationship Id="rId32" Type="http://schemas.openxmlformats.org/officeDocument/2006/relationships/fontTable" Target="fontTable.xml"/><Relationship Id="rId5" Type="http://schemas.openxmlformats.org/officeDocument/2006/relationships/numbering" Target="numbering.xml"/><Relationship Id="rId15" Type="http://schemas.microsoft.com/office/2016/09/relationships/commentsIds" Target="commentsIds.xml"/><Relationship Id="rId23" Type="http://schemas.openxmlformats.org/officeDocument/2006/relationships/image" Target="media/image9.jpg"/><Relationship Id="rId28" Type="http://schemas.openxmlformats.org/officeDocument/2006/relationships/image" Target="media/image14.png"/><Relationship Id="rId10" Type="http://schemas.openxmlformats.org/officeDocument/2006/relationships/endnotes" Target="endnotes.xml"/><Relationship Id="rId19" Type="http://schemas.openxmlformats.org/officeDocument/2006/relationships/image" Target="media/image5.png"/><Relationship Id="rId31" Type="http://schemas.openxmlformats.org/officeDocument/2006/relationships/footer" Target="footer2.xml"/><Relationship Id="rId4" Type="http://schemas.openxmlformats.org/officeDocument/2006/relationships/customXml" Target="../customXml/item4.xml"/><Relationship Id="rId9" Type="http://schemas.openxmlformats.org/officeDocument/2006/relationships/footnotes" Target="footnotes.xml"/><Relationship Id="rId14" Type="http://schemas.microsoft.com/office/2011/relationships/commentsExtended" Target="commentsExtended.xml"/><Relationship Id="rId22" Type="http://schemas.openxmlformats.org/officeDocument/2006/relationships/image" Target="media/image8.jpg"/><Relationship Id="rId27" Type="http://schemas.openxmlformats.org/officeDocument/2006/relationships/image" Target="media/image13.png"/><Relationship Id="rId30" Type="http://schemas.openxmlformats.org/officeDocument/2006/relationships/footer" Target="footer1.xml"/><Relationship Id="rId8" Type="http://schemas.openxmlformats.org/officeDocument/2006/relationships/webSettings" Target="webSettings.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 StyleName=""/>
</file>

<file path=customXml/item2.xml><?xml version="1.0" encoding="utf-8"?>
<p:properties xmlns:p="http://schemas.microsoft.com/office/2006/metadata/properties" xmlns:xsi="http://www.w3.org/2001/XMLSchema-instance" xmlns:pc="http://schemas.microsoft.com/office/infopath/2007/PartnerControls">
  <documentManagement>
    <Has_Teacher_Only_SectionGroup xmlns="f8440490-6d1a-488a-8abf-48b89d0123a0" xsi:nil="true"/>
    <NotebookType xmlns="f8440490-6d1a-488a-8abf-48b89d0123a0" xsi:nil="true"/>
    <DefaultSectionNames xmlns="f8440490-6d1a-488a-8abf-48b89d0123a0" xsi:nil="true"/>
    <Self_Registration_Enabled xmlns="f8440490-6d1a-488a-8abf-48b89d0123a0" xsi:nil="true"/>
    <FolderType xmlns="f8440490-6d1a-488a-8abf-48b89d0123a0" xsi:nil="true"/>
    <AppVersion xmlns="f8440490-6d1a-488a-8abf-48b89d0123a0" xsi:nil="true"/>
    <TeamsChannelId xmlns="f8440490-6d1a-488a-8abf-48b89d0123a0" xsi:nil="true"/>
    <IsNotebookLocked xmlns="f8440490-6d1a-488a-8abf-48b89d0123a0" xsi:nil="true"/>
    <Students xmlns="f8440490-6d1a-488a-8abf-48b89d0123a0">
      <UserInfo>
        <DisplayName/>
        <AccountId xsi:nil="true"/>
        <AccountType/>
      </UserInfo>
    </Students>
    <Templates xmlns="f8440490-6d1a-488a-8abf-48b89d0123a0" xsi:nil="true"/>
    <CultureName xmlns="f8440490-6d1a-488a-8abf-48b89d0123a0" xsi:nil="true"/>
    <Invited_Students xmlns="f8440490-6d1a-488a-8abf-48b89d0123a0" xsi:nil="true"/>
    <Owner xmlns="f8440490-6d1a-488a-8abf-48b89d0123a0">
      <UserInfo>
        <DisplayName/>
        <AccountId xsi:nil="true"/>
        <AccountType/>
      </UserInfo>
    </Owner>
    <Teachers xmlns="f8440490-6d1a-488a-8abf-48b89d0123a0">
      <UserInfo>
        <DisplayName/>
        <AccountId xsi:nil="true"/>
        <AccountType/>
      </UserInfo>
    </Teachers>
    <Student_Groups xmlns="f8440490-6d1a-488a-8abf-48b89d0123a0">
      <UserInfo>
        <DisplayName/>
        <AccountId xsi:nil="true"/>
        <AccountType/>
      </UserInfo>
    </Student_Groups>
    <Invited_Teachers xmlns="f8440490-6d1a-488a-8abf-48b89d0123a0" xsi:nil="true"/>
    <Is_Collaboration_Space_Locked xmlns="f8440490-6d1a-488a-8abf-48b89d0123a0"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o" ma:contentTypeID="0x010100F13453D0801D5E45B1745A09551F1C32" ma:contentTypeVersion="28" ma:contentTypeDescription="Crie um novo documento." ma:contentTypeScope="" ma:versionID="fa9ef3803bb4ef638f344296fd7d9170">
  <xsd:schema xmlns:xsd="http://www.w3.org/2001/XMLSchema" xmlns:xs="http://www.w3.org/2001/XMLSchema" xmlns:p="http://schemas.microsoft.com/office/2006/metadata/properties" xmlns:ns3="f8440490-6d1a-488a-8abf-48b89d0123a0" xmlns:ns4="22206413-f776-4b11-bcb2-0b935dc83731" targetNamespace="http://schemas.microsoft.com/office/2006/metadata/properties" ma:root="true" ma:fieldsID="5a7e583b53460e8ff4480ccd12c418cb" ns3:_="" ns4:_="">
    <xsd:import namespace="f8440490-6d1a-488a-8abf-48b89d0123a0"/>
    <xsd:import namespace="22206413-f776-4b11-bcb2-0b935dc83731"/>
    <xsd:element name="properties">
      <xsd:complexType>
        <xsd:sequence>
          <xsd:element name="documentManagement">
            <xsd:complexType>
              <xsd:all>
                <xsd:element ref="ns3:NotebookType" minOccurs="0"/>
                <xsd:element ref="ns3:FolderType" minOccurs="0"/>
                <xsd:element ref="ns3:Owner" minOccurs="0"/>
                <xsd:element ref="ns3:DefaultSectionNames" minOccurs="0"/>
                <xsd:element ref="ns3:Templates" minOccurs="0"/>
                <xsd:element ref="ns3:CultureName" minOccurs="0"/>
                <xsd:element ref="ns3:AppVersion" minOccurs="0"/>
                <xsd:element ref="ns3:Teachers" minOccurs="0"/>
                <xsd:element ref="ns3:Students" minOccurs="0"/>
                <xsd:element ref="ns3:Student_Groups" minOccurs="0"/>
                <xsd:element ref="ns3:Invited_Teachers" minOccurs="0"/>
                <xsd:element ref="ns3:Invited_Students" minOccurs="0"/>
                <xsd:element ref="ns3:Self_Registration_Enabled" minOccurs="0"/>
                <xsd:element ref="ns3:Has_Teacher_Only_SectionGroup" minOccurs="0"/>
                <xsd:element ref="ns3:Is_Collaboration_Space_Locked" minOccurs="0"/>
                <xsd:element ref="ns4:SharedWithUsers" minOccurs="0"/>
                <xsd:element ref="ns4:SharedWithDetails" minOccurs="0"/>
                <xsd:element ref="ns4:SharingHintHash" minOccurs="0"/>
                <xsd:element ref="ns3:MediaServiceMetadata" minOccurs="0"/>
                <xsd:element ref="ns3:MediaServiceFastMetadata" minOccurs="0"/>
                <xsd:element ref="ns3:MediaServiceDateTaken" minOccurs="0"/>
                <xsd:element ref="ns3:MediaServiceAutoTags" minOccurs="0"/>
                <xsd:element ref="ns3:MediaServiceOCR" minOccurs="0"/>
                <xsd:element ref="ns3:MediaServiceLocation" minOccurs="0"/>
                <xsd:element ref="ns3:TeamsChannelId" minOccurs="0"/>
                <xsd:element ref="ns3:IsNotebookLocked" minOccurs="0"/>
                <xsd:element ref="ns3:MediaServiceEventHashCode" minOccurs="0"/>
                <xsd:element ref="ns3:MediaServiceGenerationTim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8440490-6d1a-488a-8abf-48b89d0123a0" elementFormDefault="qualified">
    <xsd:import namespace="http://schemas.microsoft.com/office/2006/documentManagement/types"/>
    <xsd:import namespace="http://schemas.microsoft.com/office/infopath/2007/PartnerControls"/>
    <xsd:element name="NotebookType" ma:index="8" nillable="true" ma:displayName="Notebook Type" ma:internalName="NotebookType">
      <xsd:simpleType>
        <xsd:restriction base="dms:Text"/>
      </xsd:simpleType>
    </xsd:element>
    <xsd:element name="FolderType" ma:index="9" nillable="true" ma:displayName="Folder Type" ma:internalName="FolderType">
      <xsd:simpleType>
        <xsd:restriction base="dms:Text"/>
      </xsd:simpleType>
    </xsd:element>
    <xsd:element name="Owner" ma:index="10" nillable="true" ma:displayName="Owner" ma:internalName="Owner">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DefaultSectionNames" ma:index="11" nillable="true" ma:displayName="Default Section Names" ma:internalName="DefaultSectionNames">
      <xsd:simpleType>
        <xsd:restriction base="dms:Note">
          <xsd:maxLength value="255"/>
        </xsd:restriction>
      </xsd:simpleType>
    </xsd:element>
    <xsd:element name="Templates" ma:index="12" nillable="true" ma:displayName="Templates" ma:internalName="Templates">
      <xsd:simpleType>
        <xsd:restriction base="dms:Note">
          <xsd:maxLength value="255"/>
        </xsd:restriction>
      </xsd:simpleType>
    </xsd:element>
    <xsd:element name="CultureName" ma:index="13" nillable="true" ma:displayName="Culture Name" ma:internalName="CultureName">
      <xsd:simpleType>
        <xsd:restriction base="dms:Text"/>
      </xsd:simpleType>
    </xsd:element>
    <xsd:element name="AppVersion" ma:index="14" nillable="true" ma:displayName="App Version" ma:internalName="AppVersion">
      <xsd:simpleType>
        <xsd:restriction base="dms:Text"/>
      </xsd:simpleType>
    </xsd:element>
    <xsd:element name="Teachers" ma:index="15" nillable="true" ma:displayName="Teachers" ma:internalName="Teacher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tudents" ma:index="16" nillable="true" ma:displayName="Students" ma:internalName="Student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tudent_Groups" ma:index="17" nillable="true" ma:displayName="Student Groups" ma:internalName="Student_Group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Invited_Teachers" ma:index="18" nillable="true" ma:displayName="Invited Teachers" ma:internalName="Invited_Teachers">
      <xsd:simpleType>
        <xsd:restriction base="dms:Note">
          <xsd:maxLength value="255"/>
        </xsd:restriction>
      </xsd:simpleType>
    </xsd:element>
    <xsd:element name="Invited_Students" ma:index="19" nillable="true" ma:displayName="Invited Students" ma:internalName="Invited_Students">
      <xsd:simpleType>
        <xsd:restriction base="dms:Note">
          <xsd:maxLength value="255"/>
        </xsd:restriction>
      </xsd:simpleType>
    </xsd:element>
    <xsd:element name="Self_Registration_Enabled" ma:index="20" nillable="true" ma:displayName="Self Registration Enabled" ma:internalName="Self_Registration_Enabled">
      <xsd:simpleType>
        <xsd:restriction base="dms:Boolean"/>
      </xsd:simpleType>
    </xsd:element>
    <xsd:element name="Has_Teacher_Only_SectionGroup" ma:index="21" nillable="true" ma:displayName="Has Teacher Only SectionGroup" ma:internalName="Has_Teacher_Only_SectionGroup">
      <xsd:simpleType>
        <xsd:restriction base="dms:Boolean"/>
      </xsd:simpleType>
    </xsd:element>
    <xsd:element name="Is_Collaboration_Space_Locked" ma:index="22" nillable="true" ma:displayName="Is Collaboration Space Locked" ma:internalName="Is_Collaboration_Space_Locked">
      <xsd:simpleType>
        <xsd:restriction base="dms:Boolean"/>
      </xsd:simpleType>
    </xsd:element>
    <xsd:element name="MediaServiceMetadata" ma:index="26" nillable="true" ma:displayName="MediaServiceMetadata" ma:description="" ma:hidden="true" ma:internalName="MediaServiceMetadata" ma:readOnly="true">
      <xsd:simpleType>
        <xsd:restriction base="dms:Note"/>
      </xsd:simpleType>
    </xsd:element>
    <xsd:element name="MediaServiceFastMetadata" ma:index="27" nillable="true" ma:displayName="MediaServiceFastMetadata" ma:description="" ma:hidden="true" ma:internalName="MediaServiceFastMetadata" ma:readOnly="true">
      <xsd:simpleType>
        <xsd:restriction base="dms:Note"/>
      </xsd:simpleType>
    </xsd:element>
    <xsd:element name="MediaServiceDateTaken" ma:index="28" nillable="true" ma:displayName="MediaServiceDateTaken" ma:description="" ma:hidden="true" ma:internalName="MediaServiceDateTaken" ma:readOnly="true">
      <xsd:simpleType>
        <xsd:restriction base="dms:Text"/>
      </xsd:simpleType>
    </xsd:element>
    <xsd:element name="MediaServiceAutoTags" ma:index="29" nillable="true" ma:displayName="MediaServiceAutoTags" ma:description="" ma:internalName="MediaServiceAutoTags" ma:readOnly="true">
      <xsd:simpleType>
        <xsd:restriction base="dms:Text"/>
      </xsd:simpleType>
    </xsd:element>
    <xsd:element name="MediaServiceOCR" ma:index="30" nillable="true" ma:displayName="MediaServiceOCR" ma:internalName="MediaServiceOCR" ma:readOnly="true">
      <xsd:simpleType>
        <xsd:restriction base="dms:Note">
          <xsd:maxLength value="255"/>
        </xsd:restriction>
      </xsd:simpleType>
    </xsd:element>
    <xsd:element name="MediaServiceLocation" ma:index="31" nillable="true" ma:displayName="MediaServiceLocation" ma:internalName="MediaServiceLocation" ma:readOnly="true">
      <xsd:simpleType>
        <xsd:restriction base="dms:Text"/>
      </xsd:simpleType>
    </xsd:element>
    <xsd:element name="TeamsChannelId" ma:index="32" nillable="true" ma:displayName="Teams Channel Id" ma:internalName="TeamsChannelId">
      <xsd:simpleType>
        <xsd:restriction base="dms:Text"/>
      </xsd:simpleType>
    </xsd:element>
    <xsd:element name="IsNotebookLocked" ma:index="33" nillable="true" ma:displayName="Is Notebook Locked" ma:internalName="IsNotebookLocked">
      <xsd:simpleType>
        <xsd:restriction base="dms:Boolean"/>
      </xsd:simpleType>
    </xsd:element>
    <xsd:element name="MediaServiceEventHashCode" ma:index="34" nillable="true" ma:displayName="MediaServiceEventHashCode" ma:hidden="true" ma:internalName="MediaServiceEventHashCode" ma:readOnly="true">
      <xsd:simpleType>
        <xsd:restriction base="dms:Text"/>
      </xsd:simpleType>
    </xsd:element>
    <xsd:element name="MediaServiceGenerationTime" ma:index="35" nillable="true" ma:displayName="MediaServiceGenerationTime" ma:hidden="true" ma:internalName="MediaServiceGenerationTim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22206413-f776-4b11-bcb2-0b935dc83731" elementFormDefault="qualified">
    <xsd:import namespace="http://schemas.microsoft.com/office/2006/documentManagement/types"/>
    <xsd:import namespace="http://schemas.microsoft.com/office/infopath/2007/PartnerControls"/>
    <xsd:element name="SharedWithUsers" ma:index="23" nillable="true" ma:displayName="Compartilhado com"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4" nillable="true" ma:displayName="Detalhes de Compartilhado Com" ma:description="" ma:internalName="SharedWithDetails" ma:readOnly="true">
      <xsd:simpleType>
        <xsd:restriction base="dms:Note">
          <xsd:maxLength value="255"/>
        </xsd:restriction>
      </xsd:simpleType>
    </xsd:element>
    <xsd:element name="SharingHintHash" ma:index="25" nillable="true" ma:displayName="Hash de Dica de Compartilhamento" ma:description=""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C4ABEB26-2A1A-47A3-9790-FB037264D9B4}">
  <ds:schemaRefs>
    <ds:schemaRef ds:uri="http://schemas.openxmlformats.org/officeDocument/2006/bibliography"/>
  </ds:schemaRefs>
</ds:datastoreItem>
</file>

<file path=customXml/itemProps2.xml><?xml version="1.0" encoding="utf-8"?>
<ds:datastoreItem xmlns:ds="http://schemas.openxmlformats.org/officeDocument/2006/customXml" ds:itemID="{8DA352C3-1804-4B1A-A44A-0C8F651EBE51}">
  <ds:schemaRefs>
    <ds:schemaRef ds:uri="http://schemas.microsoft.com/office/2006/metadata/properties"/>
    <ds:schemaRef ds:uri="http://schemas.microsoft.com/office/infopath/2007/PartnerControls"/>
    <ds:schemaRef ds:uri="f8440490-6d1a-488a-8abf-48b89d0123a0"/>
  </ds:schemaRefs>
</ds:datastoreItem>
</file>

<file path=customXml/itemProps3.xml><?xml version="1.0" encoding="utf-8"?>
<ds:datastoreItem xmlns:ds="http://schemas.openxmlformats.org/officeDocument/2006/customXml" ds:itemID="{5AB50341-27D8-4A77-A704-8A35390CE9B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8440490-6d1a-488a-8abf-48b89d0123a0"/>
    <ds:schemaRef ds:uri="22206413-f776-4b11-bcb2-0b935dc8373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2B827772-E1CC-4349-9FCB-FE8674A2EA98}">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150</TotalTime>
  <Pages>16</Pages>
  <Words>6550</Words>
  <Characters>35371</Characters>
  <Application>Microsoft Office Word</Application>
  <DocSecurity>0</DocSecurity>
  <Lines>294</Lines>
  <Paragraphs>83</Paragraphs>
  <ScaleCrop>false</ScaleCrop>
  <HeadingPairs>
    <vt:vector size="2" baseType="variant">
      <vt:variant>
        <vt:lpstr>Título</vt:lpstr>
      </vt:variant>
      <vt:variant>
        <vt:i4>1</vt:i4>
      </vt:variant>
    </vt:vector>
  </HeadingPairs>
  <TitlesOfParts>
    <vt:vector size="1" baseType="lpstr">
      <vt:lpstr>UNIVERSIDADE REGIONAL DE BLUMENAU</vt:lpstr>
    </vt:vector>
  </TitlesOfParts>
  <Company>Universidade Regional de Blumenau (FURB)</Company>
  <LinksUpToDate>false</LinksUpToDate>
  <CharactersWithSpaces>41838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UNIVERSIDADE REGIONAL DE BLUMENAU</dc:title>
  <dc:subject/>
  <dc:creator>roque</dc:creator>
  <cp:keywords/>
  <cp:lastModifiedBy>Dalton Solano dos Reis</cp:lastModifiedBy>
  <cp:revision>56</cp:revision>
  <cp:lastPrinted>2013-08-27T11:47:00Z</cp:lastPrinted>
  <dcterms:created xsi:type="dcterms:W3CDTF">2024-11-27T18:36:00Z</dcterms:created>
  <dcterms:modified xsi:type="dcterms:W3CDTF">2024-12-02T17:10:00Z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0x010100F13453D0801D5E45B1745A09551F1C32</vt:lpwstr>
  </property>
  <property fmtid="{D5CDD505-2E9C-101B-9397-08002B2CF9AE}" pid="3" name="MSIP_Label_8c28577e-0e52-49e2-b52e-02bb75ccb8f1_Enabled">
    <vt:lpwstr>true</vt:lpwstr>
  </property>
  <property fmtid="{D5CDD505-2E9C-101B-9397-08002B2CF9AE}" pid="4" name="MSIP_Label_8c28577e-0e52-49e2-b52e-02bb75ccb8f1_SetDate">
    <vt:lpwstr>2024-11-27T18:36:36Z</vt:lpwstr>
  </property>
  <property fmtid="{D5CDD505-2E9C-101B-9397-08002B2CF9AE}" pid="5" name="MSIP_Label_8c28577e-0e52-49e2-b52e-02bb75ccb8f1_Method">
    <vt:lpwstr>Standard</vt:lpwstr>
  </property>
  <property fmtid="{D5CDD505-2E9C-101B-9397-08002B2CF9AE}" pid="6" name="MSIP_Label_8c28577e-0e52-49e2-b52e-02bb75ccb8f1_Name">
    <vt:lpwstr>defa4170-0d19-0005-0004-bc88714345d2</vt:lpwstr>
  </property>
  <property fmtid="{D5CDD505-2E9C-101B-9397-08002B2CF9AE}" pid="7" name="MSIP_Label_8c28577e-0e52-49e2-b52e-02bb75ccb8f1_SiteId">
    <vt:lpwstr>0c2d222a-ecda-4b70-960a-acef6ced3052</vt:lpwstr>
  </property>
  <property fmtid="{D5CDD505-2E9C-101B-9397-08002B2CF9AE}" pid="8" name="MSIP_Label_8c28577e-0e52-49e2-b52e-02bb75ccb8f1_ActionId">
    <vt:lpwstr>b7a9e601-72d1-448d-aa96-ecb8bfea44a0</vt:lpwstr>
  </property>
  <property fmtid="{D5CDD505-2E9C-101B-9397-08002B2CF9AE}" pid="9" name="MSIP_Label_8c28577e-0e52-49e2-b52e-02bb75ccb8f1_ContentBits">
    <vt:lpwstr>0</vt:lpwstr>
  </property>
</Properties>
</file>